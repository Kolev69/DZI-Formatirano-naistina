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57230" w:rsidRDefault="000A09DF" w:rsidP="00211601">
      <w:pPr>
        <w:spacing w:after="0" w:line="360" w:lineRule="auto"/>
        <w:ind w:left="567" w:firstLine="284"/>
      </w:pPr>
      <w:r>
        <w:rPr>
          <w:rFonts w:ascii="Tahoma" w:eastAsia="Tahoma" w:hAnsi="Tahoma" w:cs="Tahoma"/>
          <w:sz w:val="20"/>
          <w:szCs w:val="20"/>
        </w:rPr>
        <w:t xml:space="preserve"> </w:t>
      </w:r>
    </w:p>
    <w:p w:rsidR="00F57230" w:rsidRDefault="000A09DF" w:rsidP="00211601">
      <w:pPr>
        <w:pStyle w:val="Heading1"/>
        <w:spacing w:after="12" w:line="360" w:lineRule="auto"/>
        <w:ind w:left="567" w:right="0" w:firstLine="284"/>
      </w:pPr>
      <w:r>
        <w:rPr>
          <w:sz w:val="28"/>
          <w:szCs w:val="28"/>
        </w:rPr>
        <w:t xml:space="preserve">Съдържание </w:t>
      </w:r>
    </w:p>
    <w:p w:rsidR="00F57230" w:rsidRDefault="000A09DF" w:rsidP="00211601">
      <w:pPr>
        <w:spacing w:line="360" w:lineRule="auto"/>
        <w:ind w:left="567" w:right="705" w:firstLine="0"/>
        <w:jc w:val="left"/>
      </w:pPr>
      <w:r>
        <w:rPr>
          <w:b/>
        </w:rPr>
        <w:t>I</w:t>
      </w:r>
      <w:r w:rsidR="003609C7">
        <w:rPr>
          <w:b/>
        </w:rPr>
        <w:t>.</w:t>
      </w:r>
      <w:r>
        <w:rPr>
          <w:b/>
        </w:rPr>
        <w:t xml:space="preserve"> Увод </w:t>
      </w:r>
    </w:p>
    <w:p w:rsidR="00F57230" w:rsidRDefault="000A09DF" w:rsidP="00211601">
      <w:pPr>
        <w:spacing w:line="360" w:lineRule="auto"/>
        <w:ind w:left="567" w:right="705" w:firstLine="0"/>
        <w:jc w:val="left"/>
      </w:pPr>
      <w:r>
        <w:t>1. Цел на дипломната работа ...........................................................</w:t>
      </w:r>
      <w:r w:rsidR="00BE600C">
        <w:t>...............................</w:t>
      </w:r>
      <w:ins w:id="0" w:author="STUDENTS-1409-8" w:date="2024-04-09T12:24:00Z">
        <w:r w:rsidR="00A30404">
          <w:rPr>
            <w:lang w:val="en-US"/>
          </w:rPr>
          <w:t>.</w:t>
        </w:r>
      </w:ins>
      <w:r w:rsidR="00BE600C">
        <w:t>6</w:t>
      </w:r>
      <w:r>
        <w:t xml:space="preserve"> </w:t>
      </w:r>
    </w:p>
    <w:p w:rsidR="00F57230" w:rsidRDefault="000A09DF" w:rsidP="00211601">
      <w:pPr>
        <w:spacing w:line="360" w:lineRule="auto"/>
        <w:ind w:left="567" w:right="705" w:firstLine="0"/>
        <w:jc w:val="left"/>
      </w:pPr>
      <w:r>
        <w:t>2. Структура на дипломната работа ..............................................................................</w:t>
      </w:r>
      <w:ins w:id="1" w:author="STUDENTS-1409-8" w:date="2024-04-09T11:41:00Z">
        <w:r w:rsidR="00084D3F">
          <w:rPr>
            <w:lang w:val="en-US"/>
          </w:rPr>
          <w:t>.</w:t>
        </w:r>
      </w:ins>
      <w:ins w:id="2" w:author="STUDENTS-1409-8" w:date="2024-04-09T12:24:00Z">
        <w:r w:rsidR="00A30404">
          <w:rPr>
            <w:lang w:val="en-US"/>
          </w:rPr>
          <w:t>.</w:t>
        </w:r>
      </w:ins>
      <w:ins w:id="3" w:author="STUDENTS-1409-8" w:date="2024-04-09T11:41:00Z">
        <w:r w:rsidR="00084D3F">
          <w:rPr>
            <w:lang w:val="en-US"/>
          </w:rPr>
          <w:t>7</w:t>
        </w:r>
      </w:ins>
      <w:del w:id="4" w:author="STUDENTS-1409-8" w:date="2024-04-09T11:41:00Z">
        <w:r w:rsidDel="00084D3F">
          <w:delText>.</w:delText>
        </w:r>
      </w:del>
      <w:del w:id="5" w:author="STUDENTS-1409-8" w:date="2024-04-09T11:40:00Z">
        <w:r w:rsidDel="00084D3F">
          <w:delText>4</w:delText>
        </w:r>
      </w:del>
      <w:r>
        <w:t xml:space="preserve"> </w:t>
      </w:r>
    </w:p>
    <w:p w:rsidR="00F57230" w:rsidRDefault="000A09DF" w:rsidP="00211601">
      <w:pPr>
        <w:spacing w:line="360" w:lineRule="auto"/>
        <w:ind w:left="567" w:right="705" w:firstLine="0"/>
        <w:jc w:val="left"/>
        <w:rPr>
          <w:b/>
        </w:rPr>
      </w:pPr>
      <w:r>
        <w:rPr>
          <w:b/>
        </w:rPr>
        <w:t>II</w:t>
      </w:r>
      <w:r w:rsidR="003609C7">
        <w:rPr>
          <w:b/>
        </w:rPr>
        <w:t xml:space="preserve">. </w:t>
      </w:r>
      <w:r>
        <w:rPr>
          <w:b/>
        </w:rPr>
        <w:t xml:space="preserve"> Проучване </w:t>
      </w:r>
    </w:p>
    <w:p w:rsidR="00787DA0" w:rsidRPr="00787DA0" w:rsidRDefault="00787DA0" w:rsidP="00211601">
      <w:pPr>
        <w:spacing w:after="110" w:line="360" w:lineRule="auto"/>
        <w:ind w:left="567" w:firstLine="0"/>
        <w:jc w:val="left"/>
        <w:rPr>
          <w:lang w:val="ru-RU"/>
        </w:rPr>
      </w:pPr>
      <w:r w:rsidRPr="00787DA0">
        <w:rPr>
          <w:b/>
          <w:lang w:val="ru-RU"/>
        </w:rPr>
        <w:t xml:space="preserve">      </w:t>
      </w:r>
      <w:r w:rsidRPr="00787DA0">
        <w:rPr>
          <w:lang w:val="ru-RU"/>
        </w:rPr>
        <w:t xml:space="preserve"> 2.1.</w:t>
      </w:r>
      <w:r w:rsidR="000A09DF" w:rsidRPr="00787DA0">
        <w:t xml:space="preserve"> </w:t>
      </w:r>
      <w:r w:rsidRPr="00787DA0">
        <w:t>Използвани технологии и инструменти</w:t>
      </w:r>
      <w:r w:rsidRPr="00787DA0">
        <w:rPr>
          <w:lang w:val="ru-RU"/>
        </w:rPr>
        <w:t xml:space="preserve"> ………………………………………</w:t>
      </w:r>
      <w:ins w:id="6" w:author="STUDENTS-1409-8" w:date="2024-04-09T12:24:00Z">
        <w:r w:rsidR="00A30404">
          <w:rPr>
            <w:lang w:val="en-US"/>
          </w:rPr>
          <w:t>.</w:t>
        </w:r>
      </w:ins>
      <w:del w:id="7" w:author="STUDENTS-1409-8" w:date="2024-04-09T11:41:00Z">
        <w:r w:rsidRPr="00787DA0" w:rsidDel="00084D3F">
          <w:rPr>
            <w:lang w:val="ru-RU"/>
          </w:rPr>
          <w:delText>..</w:delText>
        </w:r>
        <w:r w:rsidR="005D7C20" w:rsidDel="00084D3F">
          <w:rPr>
            <w:lang w:val="ru-RU"/>
          </w:rPr>
          <w:delText xml:space="preserve">   </w:delText>
        </w:r>
      </w:del>
      <w:ins w:id="8" w:author="STUDENTS-1409-8" w:date="2024-04-09T11:41:00Z">
        <w:r w:rsidR="00084D3F">
          <w:rPr>
            <w:lang w:val="en-US"/>
          </w:rPr>
          <w:t>8</w:t>
        </w:r>
      </w:ins>
      <w:del w:id="9" w:author="STUDENTS-1409-8" w:date="2024-04-09T11:41:00Z">
        <w:r w:rsidR="005D7C20" w:rsidDel="00084D3F">
          <w:rPr>
            <w:lang w:val="ru-RU"/>
          </w:rPr>
          <w:delText>5</w:delText>
        </w:r>
      </w:del>
    </w:p>
    <w:p w:rsidR="00787DA0" w:rsidRPr="00787DA0" w:rsidRDefault="00787DA0" w:rsidP="00211601">
      <w:pPr>
        <w:spacing w:after="0" w:line="360" w:lineRule="auto"/>
        <w:ind w:left="567" w:right="569" w:firstLine="0"/>
        <w:jc w:val="left"/>
        <w:rPr>
          <w:lang w:val="ru-RU"/>
        </w:rPr>
      </w:pPr>
      <w:r w:rsidRPr="00787DA0">
        <w:t>2.2. Създаване на менюта във форма на приложение</w:t>
      </w:r>
      <w:r w:rsidRPr="00787DA0">
        <w:rPr>
          <w:lang w:val="ru-RU"/>
        </w:rPr>
        <w:t xml:space="preserve"> ……………………………….</w:t>
      </w:r>
      <w:r w:rsidR="005D7C20">
        <w:rPr>
          <w:lang w:val="ru-RU"/>
        </w:rPr>
        <w:t xml:space="preserve"> </w:t>
      </w:r>
      <w:ins w:id="10" w:author="STUDENTS-1409-8" w:date="2024-04-09T12:24:00Z">
        <w:r w:rsidR="00A30404">
          <w:rPr>
            <w:lang w:val="en-US"/>
          </w:rPr>
          <w:t>.</w:t>
        </w:r>
      </w:ins>
      <w:ins w:id="11" w:author="STUDENTS-1409-8" w:date="2024-04-09T11:41:00Z">
        <w:r w:rsidR="00084D3F">
          <w:rPr>
            <w:lang w:val="en-US"/>
          </w:rPr>
          <w:t>10</w:t>
        </w:r>
      </w:ins>
      <w:del w:id="12" w:author="STUDENTS-1409-8" w:date="2024-04-09T11:41:00Z">
        <w:r w:rsidR="005D7C20" w:rsidDel="00084D3F">
          <w:rPr>
            <w:lang w:val="ru-RU"/>
          </w:rPr>
          <w:delText>6</w:delText>
        </w:r>
      </w:del>
    </w:p>
    <w:p w:rsidR="003609C7" w:rsidRDefault="000A09DF" w:rsidP="00211601">
      <w:pPr>
        <w:spacing w:line="360" w:lineRule="auto"/>
        <w:ind w:left="567" w:right="705" w:firstLine="0"/>
        <w:jc w:val="left"/>
        <w:rPr>
          <w:b/>
        </w:rPr>
      </w:pPr>
      <w:r>
        <w:rPr>
          <w:b/>
        </w:rPr>
        <w:t xml:space="preserve"> III </w:t>
      </w:r>
      <w:r w:rsidR="003609C7">
        <w:rPr>
          <w:b/>
        </w:rPr>
        <w:t>.Проектиране</w:t>
      </w:r>
    </w:p>
    <w:p w:rsidR="007B6163" w:rsidRDefault="003609C7" w:rsidP="00211601">
      <w:pPr>
        <w:spacing w:line="360" w:lineRule="auto"/>
        <w:ind w:left="567" w:right="705" w:firstLine="0"/>
        <w:jc w:val="left"/>
        <w:rPr>
          <w:ins w:id="13" w:author="STUDENTS-1409-8" w:date="2024-04-09T12:03:00Z"/>
          <w:lang w:val="en-US"/>
        </w:rPr>
      </w:pPr>
      <w:r w:rsidRPr="00787DA0">
        <w:t xml:space="preserve">  3.1. Модел на случаи на употреба (Use Case) ..............................................................</w:t>
      </w:r>
      <w:del w:id="14" w:author="STUDENTS-1409-8" w:date="2024-04-09T11:42:00Z">
        <w:r w:rsidRPr="00787DA0" w:rsidDel="00084D3F">
          <w:delText>.</w:delText>
        </w:r>
        <w:r w:rsidR="006801C2" w:rsidDel="00084D3F">
          <w:delText>.</w:delText>
        </w:r>
      </w:del>
      <w:r w:rsidR="006801C2">
        <w:t>.</w:t>
      </w:r>
      <w:ins w:id="15" w:author="STUDENTS-1409-8" w:date="2024-04-09T11:42:00Z">
        <w:r w:rsidR="00084D3F">
          <w:rPr>
            <w:lang w:val="en-US"/>
          </w:rPr>
          <w:t>10</w:t>
        </w:r>
      </w:ins>
    </w:p>
    <w:p w:rsidR="007B6163" w:rsidRDefault="007B6163" w:rsidP="00A30404">
      <w:pPr>
        <w:spacing w:line="360" w:lineRule="auto"/>
        <w:ind w:left="567" w:right="2" w:firstLine="0"/>
        <w:jc w:val="left"/>
        <w:rPr>
          <w:ins w:id="16" w:author="STUDENTS-1409-8" w:date="2024-04-09T12:05:00Z"/>
        </w:rPr>
      </w:pPr>
      <w:ins w:id="17" w:author="STUDENTS-1409-8" w:date="2024-04-09T12:05:00Z">
        <w:r>
          <w:rPr>
            <w:lang w:val="en-US"/>
          </w:rPr>
          <w:t xml:space="preserve">  </w:t>
        </w:r>
      </w:ins>
      <w:ins w:id="18" w:author="STUDENTS-1409-8" w:date="2024-04-09T12:04:00Z">
        <w:r w:rsidRPr="007B6163">
          <w:rPr>
            <w:lang w:val="en-US"/>
            <w:rPrChange w:id="19" w:author="STUDENTS-1409-8" w:date="2024-04-09T12:04:00Z">
              <w:rPr>
                <w:b/>
                <w:lang w:val="en-US"/>
              </w:rPr>
            </w:rPrChange>
          </w:rPr>
          <w:t>3</w:t>
        </w:r>
        <w:r w:rsidRPr="007B6163">
          <w:rPr>
            <w:rPrChange w:id="20" w:author="STUDENTS-1409-8" w:date="2024-04-09T12:04:00Z">
              <w:rPr>
                <w:b/>
              </w:rPr>
            </w:rPrChange>
          </w:rPr>
          <w:t>.2.</w:t>
        </w:r>
        <w:r w:rsidRPr="007B6163">
          <w:rPr>
            <w:rFonts w:ascii="Arial" w:eastAsia="Arial" w:hAnsi="Arial" w:cs="Arial"/>
            <w:rPrChange w:id="21" w:author="STUDENTS-1409-8" w:date="2024-04-09T12:04:00Z">
              <w:rPr>
                <w:rFonts w:ascii="Arial" w:eastAsia="Arial" w:hAnsi="Arial" w:cs="Arial"/>
                <w:b/>
              </w:rPr>
            </w:rPrChange>
          </w:rPr>
          <w:t xml:space="preserve"> </w:t>
        </w:r>
        <w:r w:rsidRPr="007B6163">
          <w:rPr>
            <w:rPrChange w:id="22" w:author="STUDENTS-1409-8" w:date="2024-04-09T12:04:00Z">
              <w:rPr>
                <w:b/>
              </w:rPr>
            </w:rPrChange>
          </w:rPr>
          <w:t xml:space="preserve"> С</w:t>
        </w:r>
        <w:r w:rsidRPr="007B6163">
          <w:rPr>
            <w:rPrChange w:id="23" w:author="STUDENTS-1409-8" w:date="2024-04-09T12:04:00Z">
              <w:rPr>
                <w:b/>
                <w:i/>
              </w:rPr>
            </w:rPrChange>
          </w:rPr>
          <w:t>лучай на употреба - Валидиране на парола (Validate password)</w:t>
        </w:r>
        <w:r>
          <w:rPr>
            <w:rPrChange w:id="24" w:author="STUDENTS-1409-8" w:date="2024-04-09T12:04:00Z">
              <w:rPr/>
            </w:rPrChange>
          </w:rPr>
          <w:t>....</w:t>
        </w:r>
        <w:r w:rsidRPr="007B6163">
          <w:rPr>
            <w:rPrChange w:id="25" w:author="STUDENTS-1409-8" w:date="2024-04-09T12:04:00Z">
              <w:rPr>
                <w:b/>
              </w:rPr>
            </w:rPrChange>
          </w:rPr>
          <w:t>............</w:t>
        </w:r>
        <w:r>
          <w:rPr>
            <w:lang w:val="en-US"/>
          </w:rPr>
          <w:t>.......</w:t>
        </w:r>
      </w:ins>
      <w:ins w:id="26" w:author="STUDENTS-1409-8" w:date="2024-04-09T12:24:00Z">
        <w:r w:rsidR="00A30404">
          <w:rPr>
            <w:lang w:val="en-US"/>
          </w:rPr>
          <w:t>.</w:t>
        </w:r>
      </w:ins>
      <w:ins w:id="27" w:author="STUDENTS-1409-8" w:date="2024-04-09T12:04:00Z">
        <w:r w:rsidRPr="007B6163">
          <w:rPr>
            <w:rPrChange w:id="28" w:author="STUDENTS-1409-8" w:date="2024-04-09T12:04:00Z">
              <w:rPr>
                <w:b/>
              </w:rPr>
            </w:rPrChange>
          </w:rPr>
          <w:t>11</w:t>
        </w:r>
      </w:ins>
    </w:p>
    <w:p w:rsidR="007B6163" w:rsidRPr="007B6163" w:rsidRDefault="007B6163" w:rsidP="007B6163">
      <w:pPr>
        <w:spacing w:after="4" w:line="360" w:lineRule="auto"/>
        <w:ind w:right="221"/>
        <w:rPr>
          <w:ins w:id="29" w:author="STUDENTS-1409-8" w:date="2024-04-09T12:05:00Z"/>
          <w:rPrChange w:id="30" w:author="STUDENTS-1409-8" w:date="2024-04-09T12:05:00Z">
            <w:rPr>
              <w:ins w:id="31" w:author="STUDENTS-1409-8" w:date="2024-04-09T12:05:00Z"/>
            </w:rPr>
          </w:rPrChange>
        </w:rPr>
        <w:pPrChange w:id="32" w:author="STUDENTS-1409-8" w:date="2024-04-09T12:05:00Z">
          <w:pPr>
            <w:spacing w:after="4" w:line="360" w:lineRule="auto"/>
            <w:ind w:left="567" w:right="221" w:firstLine="284"/>
          </w:pPr>
        </w:pPrChange>
      </w:pPr>
      <w:ins w:id="33" w:author="STUDENTS-1409-8" w:date="2024-04-09T12:05:00Z">
        <w:r>
          <w:rPr>
            <w:lang w:val="en-US"/>
          </w:rPr>
          <w:t xml:space="preserve">       </w:t>
        </w:r>
        <w:r w:rsidRPr="007B6163">
          <w:rPr>
            <w:lang w:val="en-US"/>
            <w:rPrChange w:id="34" w:author="STUDENTS-1409-8" w:date="2024-04-09T12:05:00Z">
              <w:rPr>
                <w:b/>
                <w:lang w:val="en-US"/>
              </w:rPr>
            </w:rPrChange>
          </w:rPr>
          <w:t>3</w:t>
        </w:r>
        <w:r w:rsidRPr="007B6163">
          <w:rPr>
            <w:rPrChange w:id="35" w:author="STUDENTS-1409-8" w:date="2024-04-09T12:05:00Z">
              <w:rPr>
                <w:b/>
              </w:rPr>
            </w:rPrChange>
          </w:rPr>
          <w:t>.3.</w:t>
        </w:r>
        <w:r w:rsidRPr="00A30404">
          <w:rPr>
            <w:rPrChange w:id="36" w:author="STUDENTS-1409-8" w:date="2024-04-09T12:22:00Z">
              <w:rPr>
                <w:rFonts w:ascii="Arial" w:eastAsia="Arial" w:hAnsi="Arial" w:cs="Arial"/>
                <w:b/>
              </w:rPr>
            </w:rPrChange>
          </w:rPr>
          <w:t xml:space="preserve"> </w:t>
        </w:r>
        <w:r w:rsidRPr="007B6163">
          <w:rPr>
            <w:rPrChange w:id="37" w:author="STUDENTS-1409-8" w:date="2024-04-09T12:05:00Z">
              <w:rPr>
                <w:b/>
              </w:rPr>
            </w:rPrChange>
          </w:rPr>
          <w:t xml:space="preserve"> С</w:t>
        </w:r>
        <w:r w:rsidRPr="00A30404">
          <w:rPr>
            <w:rPrChange w:id="38" w:author="STUDENTS-1409-8" w:date="2024-04-09T12:22:00Z">
              <w:rPr>
                <w:b/>
                <w:i/>
              </w:rPr>
            </w:rPrChange>
          </w:rPr>
          <w:t>лучай на употреба - Обновяване на данни (Update data)</w:t>
        </w:r>
        <w:r w:rsidRPr="00A30404">
          <w:rPr>
            <w:rPrChange w:id="39" w:author="STUDENTS-1409-8" w:date="2024-04-09T12:22:00Z">
              <w:rPr>
                <w:i/>
                <w:lang w:val="en-US"/>
              </w:rPr>
            </w:rPrChange>
          </w:rPr>
          <w:t>……………………</w:t>
        </w:r>
      </w:ins>
      <w:ins w:id="40" w:author="STUDENTS-1409-8" w:date="2024-04-09T12:06:00Z">
        <w:r w:rsidRPr="00A30404">
          <w:rPr>
            <w:rPrChange w:id="41" w:author="STUDENTS-1409-8" w:date="2024-04-09T12:22:00Z">
              <w:rPr>
                <w:i/>
                <w:lang w:val="en-US"/>
              </w:rPr>
            </w:rPrChange>
          </w:rPr>
          <w:t>..</w:t>
        </w:r>
      </w:ins>
      <w:ins w:id="42" w:author="STUDENTS-1409-8" w:date="2024-04-09T12:05:00Z">
        <w:r w:rsidR="00A30404">
          <w:rPr>
            <w:rPrChange w:id="43" w:author="STUDENTS-1409-8" w:date="2024-04-09T12:22:00Z">
              <w:rPr/>
            </w:rPrChange>
          </w:rPr>
          <w:t>..</w:t>
        </w:r>
        <w:r w:rsidRPr="00A30404">
          <w:rPr>
            <w:rPrChange w:id="44" w:author="STUDENTS-1409-8" w:date="2024-04-09T12:22:00Z">
              <w:rPr>
                <w:i/>
                <w:lang w:val="en-US"/>
              </w:rPr>
            </w:rPrChange>
          </w:rPr>
          <w:t>12</w:t>
        </w:r>
        <w:r w:rsidRPr="007B6163">
          <w:rPr>
            <w:rPrChange w:id="45" w:author="STUDENTS-1409-8" w:date="2024-04-09T12:05:00Z">
              <w:rPr>
                <w:b/>
              </w:rPr>
            </w:rPrChange>
          </w:rPr>
          <w:t xml:space="preserve"> </w:t>
        </w:r>
      </w:ins>
    </w:p>
    <w:p w:rsidR="006D1877" w:rsidRPr="00A30404" w:rsidRDefault="007B6163" w:rsidP="007B6163">
      <w:pPr>
        <w:spacing w:after="4" w:line="360" w:lineRule="auto"/>
        <w:ind w:right="221"/>
        <w:rPr>
          <w:ins w:id="46" w:author="STUDENTS-1409-8" w:date="2024-04-09T12:21:00Z"/>
          <w:rPrChange w:id="47" w:author="STUDENTS-1409-8" w:date="2024-04-09T12:22:00Z">
            <w:rPr>
              <w:ins w:id="48" w:author="STUDENTS-1409-8" w:date="2024-04-09T12:21:00Z"/>
              <w:i/>
            </w:rPr>
          </w:rPrChange>
        </w:rPr>
        <w:pPrChange w:id="49" w:author="STUDENTS-1409-8" w:date="2024-04-09T12:07:00Z">
          <w:pPr>
            <w:spacing w:after="4" w:line="360" w:lineRule="auto"/>
            <w:ind w:left="567" w:right="221" w:firstLine="284"/>
          </w:pPr>
        </w:pPrChange>
      </w:pPr>
      <w:ins w:id="50" w:author="STUDENTS-1409-8" w:date="2024-04-09T12:07:00Z">
        <w:r w:rsidRPr="00A30404">
          <w:rPr>
            <w:rPrChange w:id="51" w:author="STUDENTS-1409-8" w:date="2024-04-09T12:22:00Z">
              <w:rPr>
                <w:b/>
                <w:lang w:val="en-US"/>
              </w:rPr>
            </w:rPrChange>
          </w:rPr>
          <w:t xml:space="preserve">       </w:t>
        </w:r>
      </w:ins>
      <w:ins w:id="52" w:author="STUDENTS-1409-8" w:date="2024-04-09T12:06:00Z">
        <w:r w:rsidRPr="00A30404">
          <w:rPr>
            <w:rPrChange w:id="53" w:author="STUDENTS-1409-8" w:date="2024-04-09T12:22:00Z">
              <w:rPr>
                <w:b/>
                <w:lang w:val="en-US"/>
              </w:rPr>
            </w:rPrChange>
          </w:rPr>
          <w:t>3</w:t>
        </w:r>
        <w:r w:rsidRPr="007B6163">
          <w:rPr>
            <w:rPrChange w:id="54" w:author="STUDENTS-1409-8" w:date="2024-04-09T12:07:00Z">
              <w:rPr>
                <w:b/>
              </w:rPr>
            </w:rPrChange>
          </w:rPr>
          <w:t>.4.</w:t>
        </w:r>
        <w:r w:rsidRPr="00A30404">
          <w:rPr>
            <w:rPrChange w:id="55" w:author="STUDENTS-1409-8" w:date="2024-04-09T12:22:00Z">
              <w:rPr>
                <w:rFonts w:ascii="Arial" w:eastAsia="Arial" w:hAnsi="Arial" w:cs="Arial"/>
                <w:b/>
              </w:rPr>
            </w:rPrChange>
          </w:rPr>
          <w:t xml:space="preserve"> </w:t>
        </w:r>
        <w:r w:rsidRPr="007B6163">
          <w:rPr>
            <w:rPrChange w:id="56" w:author="STUDENTS-1409-8" w:date="2024-04-09T12:07:00Z">
              <w:rPr>
                <w:b/>
              </w:rPr>
            </w:rPrChange>
          </w:rPr>
          <w:t xml:space="preserve"> С</w:t>
        </w:r>
        <w:r w:rsidRPr="00A30404">
          <w:rPr>
            <w:rPrChange w:id="57" w:author="STUDENTS-1409-8" w:date="2024-04-09T12:22:00Z">
              <w:rPr>
                <w:b/>
                <w:i/>
              </w:rPr>
            </w:rPrChange>
          </w:rPr>
          <w:t>лучай на употреба - Преглед на записи съхранени в апарата</w:t>
        </w:r>
      </w:ins>
    </w:p>
    <w:p w:rsidR="007B6163" w:rsidRPr="007B6163" w:rsidRDefault="006D1877" w:rsidP="007B6163">
      <w:pPr>
        <w:spacing w:after="4" w:line="360" w:lineRule="auto"/>
        <w:ind w:right="221"/>
        <w:rPr>
          <w:ins w:id="58" w:author="STUDENTS-1409-8" w:date="2024-04-09T12:06:00Z"/>
          <w:rPrChange w:id="59" w:author="STUDENTS-1409-8" w:date="2024-04-09T12:07:00Z">
            <w:rPr>
              <w:ins w:id="60" w:author="STUDENTS-1409-8" w:date="2024-04-09T12:06:00Z"/>
            </w:rPr>
          </w:rPrChange>
        </w:rPr>
        <w:pPrChange w:id="61" w:author="STUDENTS-1409-8" w:date="2024-04-09T12:07:00Z">
          <w:pPr>
            <w:spacing w:after="4" w:line="360" w:lineRule="auto"/>
            <w:ind w:left="567" w:right="221" w:firstLine="284"/>
          </w:pPr>
        </w:pPrChange>
      </w:pPr>
      <w:ins w:id="62" w:author="STUDENTS-1409-8" w:date="2024-04-09T12:21:00Z">
        <w:r w:rsidRPr="00A30404">
          <w:rPr>
            <w:rPrChange w:id="63" w:author="STUDENTS-1409-8" w:date="2024-04-09T12:22:00Z">
              <w:rPr>
                <w:lang w:val="en-US"/>
              </w:rPr>
            </w:rPrChange>
          </w:rPr>
          <w:t xml:space="preserve">     </w:t>
        </w:r>
      </w:ins>
      <w:ins w:id="64" w:author="STUDENTS-1409-8" w:date="2024-04-09T12:06:00Z">
        <w:r w:rsidR="007B6163" w:rsidRPr="00A30404">
          <w:rPr>
            <w:rPrChange w:id="65" w:author="STUDENTS-1409-8" w:date="2024-04-09T12:22:00Z">
              <w:rPr>
                <w:b/>
                <w:i/>
              </w:rPr>
            </w:rPrChange>
          </w:rPr>
          <w:t xml:space="preserve"> </w:t>
        </w:r>
      </w:ins>
      <w:ins w:id="66" w:author="STUDENTS-1409-8" w:date="2024-04-09T12:22:00Z">
        <w:r w:rsidR="00A30404" w:rsidRPr="00A30404">
          <w:rPr>
            <w:rPrChange w:id="67" w:author="STUDENTS-1409-8" w:date="2024-04-09T12:22:00Z">
              <w:rPr>
                <w:i/>
                <w:lang w:val="en-US"/>
              </w:rPr>
            </w:rPrChange>
          </w:rPr>
          <w:t xml:space="preserve">      </w:t>
        </w:r>
      </w:ins>
      <w:ins w:id="68" w:author="STUDENTS-1409-8" w:date="2024-04-09T12:06:00Z">
        <w:r w:rsidR="007B6163" w:rsidRPr="00A30404">
          <w:rPr>
            <w:rPrChange w:id="69" w:author="STUDENTS-1409-8" w:date="2024-04-09T12:22:00Z">
              <w:rPr>
                <w:b/>
                <w:i/>
              </w:rPr>
            </w:rPrChange>
          </w:rPr>
          <w:t xml:space="preserve">(Review offline saved </w:t>
        </w:r>
      </w:ins>
      <w:ins w:id="70" w:author="STUDENTS-1409-8" w:date="2024-04-09T12:07:00Z">
        <w:r w:rsidR="007B6163" w:rsidRPr="00A30404">
          <w:rPr>
            <w:rPrChange w:id="71" w:author="STUDENTS-1409-8" w:date="2024-04-09T12:22:00Z">
              <w:rPr>
                <w:i/>
                <w:lang w:val="en-US"/>
              </w:rPr>
            </w:rPrChange>
          </w:rPr>
          <w:t xml:space="preserve">    </w:t>
        </w:r>
      </w:ins>
      <w:ins w:id="72" w:author="STUDENTS-1409-8" w:date="2024-04-09T12:06:00Z">
        <w:r w:rsidR="007B6163" w:rsidRPr="00A30404">
          <w:rPr>
            <w:rPrChange w:id="73" w:author="STUDENTS-1409-8" w:date="2024-04-09T12:22:00Z">
              <w:rPr>
                <w:b/>
                <w:i/>
              </w:rPr>
            </w:rPrChange>
          </w:rPr>
          <w:t>data)</w:t>
        </w:r>
        <w:r w:rsidR="007B6163">
          <w:rPr>
            <w:rPrChange w:id="74" w:author="STUDENTS-1409-8" w:date="2024-04-09T12:07:00Z">
              <w:rPr/>
            </w:rPrChange>
          </w:rPr>
          <w:t>.............</w:t>
        </w:r>
      </w:ins>
      <w:ins w:id="75" w:author="STUDENTS-1409-8" w:date="2024-04-09T12:22:00Z">
        <w:r w:rsidR="00A30404" w:rsidRPr="00A30404">
          <w:rPr>
            <w:rPrChange w:id="76" w:author="STUDENTS-1409-8" w:date="2024-04-09T12:22:00Z">
              <w:rPr>
                <w:lang w:val="en-US"/>
              </w:rPr>
            </w:rPrChange>
          </w:rPr>
          <w:t>.......................................................................</w:t>
        </w:r>
      </w:ins>
      <w:ins w:id="77" w:author="STUDENTS-1409-8" w:date="2024-04-09T12:06:00Z">
        <w:r w:rsidR="007B6163">
          <w:rPr>
            <w:rPrChange w:id="78" w:author="STUDENTS-1409-8" w:date="2024-04-09T12:07:00Z">
              <w:rPr/>
            </w:rPrChange>
          </w:rPr>
          <w:t>...</w:t>
        </w:r>
      </w:ins>
      <w:ins w:id="79" w:author="STUDENTS-1409-8" w:date="2024-04-09T12:24:00Z">
        <w:r w:rsidR="00A30404">
          <w:rPr>
            <w:lang w:val="en-US"/>
          </w:rPr>
          <w:t>.</w:t>
        </w:r>
      </w:ins>
      <w:ins w:id="80" w:author="STUDENTS-1409-8" w:date="2024-04-09T12:06:00Z">
        <w:r w:rsidR="007B6163">
          <w:rPr>
            <w:rPrChange w:id="81" w:author="STUDENTS-1409-8" w:date="2024-04-09T12:07:00Z">
              <w:rPr/>
            </w:rPrChange>
          </w:rPr>
          <w:t>12</w:t>
        </w:r>
      </w:ins>
    </w:p>
    <w:p w:rsidR="007B6163" w:rsidRPr="00A30404" w:rsidRDefault="00A30404" w:rsidP="00A30404">
      <w:pPr>
        <w:spacing w:after="4" w:line="360" w:lineRule="auto"/>
        <w:ind w:right="221"/>
        <w:rPr>
          <w:ins w:id="82" w:author="STUDENTS-1409-8" w:date="2024-04-09T12:08:00Z"/>
          <w:lang w:val="en-US"/>
          <w:rPrChange w:id="83" w:author="STUDENTS-1409-8" w:date="2024-04-09T12:22:00Z">
            <w:rPr>
              <w:ins w:id="84" w:author="STUDENTS-1409-8" w:date="2024-04-09T12:08:00Z"/>
              <w:lang w:val="en-US"/>
            </w:rPr>
          </w:rPrChange>
        </w:rPr>
        <w:pPrChange w:id="85" w:author="STUDENTS-1409-8" w:date="2024-04-09T12:22:00Z">
          <w:pPr>
            <w:spacing w:line="360" w:lineRule="auto"/>
            <w:ind w:left="567" w:right="705" w:firstLine="0"/>
            <w:jc w:val="left"/>
          </w:pPr>
        </w:pPrChange>
      </w:pPr>
      <w:ins w:id="86" w:author="STUDENTS-1409-8" w:date="2024-04-09T12:22:00Z">
        <w:r>
          <w:rPr>
            <w:lang w:val="en-US"/>
          </w:rPr>
          <w:t xml:space="preserve">    </w:t>
        </w:r>
      </w:ins>
      <w:ins w:id="87" w:author="STUDENTS-1409-8" w:date="2024-04-09T12:23:00Z">
        <w:r>
          <w:rPr>
            <w:lang w:val="en-US"/>
          </w:rPr>
          <w:t xml:space="preserve">  </w:t>
        </w:r>
      </w:ins>
      <w:ins w:id="88" w:author="STUDENTS-1409-8" w:date="2024-04-09T12:22:00Z">
        <w:r>
          <w:rPr>
            <w:lang w:val="en-US"/>
          </w:rPr>
          <w:t xml:space="preserve"> </w:t>
        </w:r>
      </w:ins>
      <w:ins w:id="89" w:author="STUDENTS-1409-8" w:date="2024-04-09T12:08:00Z">
        <w:r w:rsidR="007B6163" w:rsidRPr="00A30404">
          <w:rPr>
            <w:rPrChange w:id="90" w:author="STUDENTS-1409-8" w:date="2024-04-09T12:22:00Z">
              <w:rPr>
                <w:b/>
                <w:lang w:val="en-US"/>
              </w:rPr>
            </w:rPrChange>
          </w:rPr>
          <w:t>3</w:t>
        </w:r>
        <w:r w:rsidR="007B6163" w:rsidRPr="007B6163">
          <w:rPr>
            <w:rPrChange w:id="91" w:author="STUDENTS-1409-8" w:date="2024-04-09T12:08:00Z">
              <w:rPr>
                <w:b/>
              </w:rPr>
            </w:rPrChange>
          </w:rPr>
          <w:t>.5.</w:t>
        </w:r>
        <w:r w:rsidR="007B6163" w:rsidRPr="00A30404">
          <w:rPr>
            <w:rPrChange w:id="92" w:author="STUDENTS-1409-8" w:date="2024-04-09T12:22:00Z">
              <w:rPr>
                <w:rFonts w:ascii="Arial" w:eastAsia="Arial" w:hAnsi="Arial" w:cs="Arial"/>
                <w:b/>
              </w:rPr>
            </w:rPrChange>
          </w:rPr>
          <w:t xml:space="preserve"> </w:t>
        </w:r>
        <w:r w:rsidR="007B6163" w:rsidRPr="007B6163">
          <w:rPr>
            <w:rPrChange w:id="93" w:author="STUDENTS-1409-8" w:date="2024-04-09T12:08:00Z">
              <w:rPr>
                <w:b/>
              </w:rPr>
            </w:rPrChange>
          </w:rPr>
          <w:t xml:space="preserve"> С</w:t>
        </w:r>
        <w:r w:rsidR="007B6163" w:rsidRPr="00A30404">
          <w:rPr>
            <w:rPrChange w:id="94" w:author="STUDENTS-1409-8" w:date="2024-04-09T12:22:00Z">
              <w:rPr>
                <w:b/>
                <w:i/>
              </w:rPr>
            </w:rPrChange>
          </w:rPr>
          <w:t>лучай на употреба - Изтриване на запис(Delete data)</w:t>
        </w:r>
        <w:r w:rsidR="007B6163" w:rsidRPr="007B6163">
          <w:rPr>
            <w:rPrChange w:id="95" w:author="STUDENTS-1409-8" w:date="2024-04-09T12:08:00Z">
              <w:rPr>
                <w:b/>
              </w:rPr>
            </w:rPrChange>
          </w:rPr>
          <w:t>…</w:t>
        </w:r>
        <w:r w:rsidR="007B6163" w:rsidRPr="00A30404">
          <w:rPr>
            <w:rPrChange w:id="96" w:author="STUDENTS-1409-8" w:date="2024-04-09T12:22:00Z">
              <w:rPr>
                <w:b/>
                <w:lang w:val="en-US"/>
              </w:rPr>
            </w:rPrChange>
          </w:rPr>
          <w:t>………………</w:t>
        </w:r>
      </w:ins>
      <w:ins w:id="97" w:author="STUDENTS-1409-8" w:date="2024-04-09T12:23:00Z">
        <w:r>
          <w:rPr>
            <w:lang w:val="en-US"/>
          </w:rPr>
          <w:t>….</w:t>
        </w:r>
      </w:ins>
      <w:ins w:id="98" w:author="STUDENTS-1409-8" w:date="2024-04-09T12:08:00Z">
        <w:r w:rsidR="007B6163" w:rsidRPr="00A30404">
          <w:rPr>
            <w:rPrChange w:id="99" w:author="STUDENTS-1409-8" w:date="2024-04-09T12:22:00Z">
              <w:rPr>
                <w:b/>
                <w:lang w:val="en-US"/>
              </w:rPr>
            </w:rPrChange>
          </w:rPr>
          <w:t>…</w:t>
        </w:r>
      </w:ins>
      <w:ins w:id="100" w:author="STUDENTS-1409-8" w:date="2024-04-09T12:10:00Z">
        <w:r w:rsidR="007B6163" w:rsidRPr="00A30404">
          <w:rPr>
            <w:rPrChange w:id="101" w:author="STUDENTS-1409-8" w:date="2024-04-09T12:22:00Z">
              <w:rPr>
                <w:lang w:val="en-US"/>
              </w:rPr>
            </w:rPrChange>
          </w:rPr>
          <w:t>.</w:t>
        </w:r>
      </w:ins>
      <w:ins w:id="102" w:author="STUDENTS-1409-8" w:date="2024-04-09T12:09:00Z">
        <w:r w:rsidR="007B6163" w:rsidRPr="00A30404">
          <w:rPr>
            <w:rPrChange w:id="103" w:author="STUDENTS-1409-8" w:date="2024-04-09T12:22:00Z">
              <w:rPr>
                <w:lang w:val="en-US"/>
              </w:rPr>
            </w:rPrChange>
          </w:rPr>
          <w:t>..</w:t>
        </w:r>
      </w:ins>
      <w:ins w:id="104" w:author="STUDENTS-1409-8" w:date="2024-04-09T12:24:00Z">
        <w:r>
          <w:rPr>
            <w:lang w:val="en-US"/>
          </w:rPr>
          <w:t>.</w:t>
        </w:r>
      </w:ins>
      <w:ins w:id="105" w:author="STUDENTS-1409-8" w:date="2024-04-09T12:08:00Z">
        <w:r w:rsidR="007B6163" w:rsidRPr="00A30404">
          <w:rPr>
            <w:rPrChange w:id="106" w:author="STUDENTS-1409-8" w:date="2024-04-09T12:22:00Z">
              <w:rPr>
                <w:b/>
                <w:lang w:val="en-US"/>
              </w:rPr>
            </w:rPrChange>
          </w:rPr>
          <w:t>.13</w:t>
        </w:r>
      </w:ins>
      <w:ins w:id="107" w:author="STUDENTS-1409-8" w:date="2024-04-09T12:22:00Z">
        <w:r>
          <w:rPr>
            <w:lang w:val="en-US"/>
          </w:rPr>
          <w:t xml:space="preserve"> </w:t>
        </w:r>
      </w:ins>
    </w:p>
    <w:p w:rsidR="007B6163" w:rsidRDefault="007B6163" w:rsidP="00A30404">
      <w:pPr>
        <w:spacing w:after="4" w:line="360" w:lineRule="auto"/>
        <w:ind w:left="567" w:right="221" w:firstLine="142"/>
        <w:rPr>
          <w:ins w:id="108" w:author="STUDENTS-1409-8" w:date="2024-04-09T12:09:00Z"/>
        </w:rPr>
        <w:pPrChange w:id="109" w:author="STUDENTS-1409-8" w:date="2024-04-09T12:08:00Z">
          <w:pPr>
            <w:spacing w:line="360" w:lineRule="auto"/>
            <w:ind w:left="567" w:right="705" w:firstLine="0"/>
            <w:jc w:val="left"/>
          </w:pPr>
        </w:pPrChange>
      </w:pPr>
      <w:ins w:id="110" w:author="STUDENTS-1409-8" w:date="2024-04-09T12:08:00Z">
        <w:r w:rsidRPr="00A30404">
          <w:rPr>
            <w:rPrChange w:id="111" w:author="STUDENTS-1409-8" w:date="2024-04-09T12:22:00Z">
              <w:rPr>
                <w:b/>
                <w:lang w:val="en-US"/>
              </w:rPr>
            </w:rPrChange>
          </w:rPr>
          <w:t>3</w:t>
        </w:r>
        <w:r w:rsidRPr="007B6163">
          <w:rPr>
            <w:rPrChange w:id="112" w:author="STUDENTS-1409-8" w:date="2024-04-09T12:09:00Z">
              <w:rPr>
                <w:b/>
              </w:rPr>
            </w:rPrChange>
          </w:rPr>
          <w:t>.6.</w:t>
        </w:r>
        <w:r w:rsidRPr="00A30404">
          <w:rPr>
            <w:rPrChange w:id="113" w:author="STUDENTS-1409-8" w:date="2024-04-09T12:22:00Z">
              <w:rPr>
                <w:rFonts w:ascii="Arial" w:eastAsia="Arial" w:hAnsi="Arial" w:cs="Arial"/>
                <w:b/>
              </w:rPr>
            </w:rPrChange>
          </w:rPr>
          <w:t xml:space="preserve"> </w:t>
        </w:r>
        <w:r w:rsidRPr="007B6163">
          <w:rPr>
            <w:rPrChange w:id="114" w:author="STUDENTS-1409-8" w:date="2024-04-09T12:09:00Z">
              <w:rPr>
                <w:b/>
              </w:rPr>
            </w:rPrChange>
          </w:rPr>
          <w:t xml:space="preserve"> С</w:t>
        </w:r>
        <w:r w:rsidRPr="00A30404">
          <w:rPr>
            <w:rPrChange w:id="115" w:author="STUDENTS-1409-8" w:date="2024-04-09T12:22:00Z">
              <w:rPr>
                <w:b/>
                <w:i/>
              </w:rPr>
            </w:rPrChange>
          </w:rPr>
          <w:t>лучай на употреба - Оffline работа с приложението (Offline)</w:t>
        </w:r>
        <w:r w:rsidRPr="007B6163">
          <w:rPr>
            <w:rPrChange w:id="116" w:author="STUDENTS-1409-8" w:date="2024-04-09T12:09:00Z">
              <w:rPr>
                <w:b/>
              </w:rPr>
            </w:rPrChange>
          </w:rPr>
          <w:t>...............</w:t>
        </w:r>
      </w:ins>
      <w:ins w:id="117" w:author="STUDENTS-1409-8" w:date="2024-04-09T12:09:00Z">
        <w:r w:rsidRPr="00A30404">
          <w:rPr>
            <w:rPrChange w:id="118" w:author="STUDENTS-1409-8" w:date="2024-04-09T12:22:00Z">
              <w:rPr>
                <w:lang w:val="en-US"/>
              </w:rPr>
            </w:rPrChange>
          </w:rPr>
          <w:t>...</w:t>
        </w:r>
      </w:ins>
      <w:ins w:id="119" w:author="STUDENTS-1409-8" w:date="2024-04-09T12:10:00Z">
        <w:r w:rsidRPr="00A30404">
          <w:rPr>
            <w:rPrChange w:id="120" w:author="STUDENTS-1409-8" w:date="2024-04-09T12:22:00Z">
              <w:rPr>
                <w:lang w:val="en-US"/>
              </w:rPr>
            </w:rPrChange>
          </w:rPr>
          <w:t>.</w:t>
        </w:r>
      </w:ins>
      <w:ins w:id="121" w:author="STUDENTS-1409-8" w:date="2024-04-09T12:23:00Z">
        <w:r w:rsidR="00A30404">
          <w:rPr>
            <w:lang w:val="en-US"/>
          </w:rPr>
          <w:t>.....</w:t>
        </w:r>
      </w:ins>
      <w:ins w:id="122" w:author="STUDENTS-1409-8" w:date="2024-04-09T12:09:00Z">
        <w:r w:rsidRPr="00A30404">
          <w:rPr>
            <w:rPrChange w:id="123" w:author="STUDENTS-1409-8" w:date="2024-04-09T12:22:00Z">
              <w:rPr>
                <w:lang w:val="en-US"/>
              </w:rPr>
            </w:rPrChange>
          </w:rPr>
          <w:t>.</w:t>
        </w:r>
        <w:r w:rsidRPr="00A30404">
          <w:rPr>
            <w:rPrChange w:id="124" w:author="STUDENTS-1409-8" w:date="2024-04-09T12:22:00Z">
              <w:rPr>
                <w:b/>
                <w:lang w:val="en-US"/>
              </w:rPr>
            </w:rPrChange>
          </w:rPr>
          <w:t>.</w:t>
        </w:r>
      </w:ins>
      <w:ins w:id="125" w:author="STUDENTS-1409-8" w:date="2024-04-09T12:23:00Z">
        <w:r w:rsidR="00A30404">
          <w:rPr>
            <w:lang w:val="en-US"/>
          </w:rPr>
          <w:t>.</w:t>
        </w:r>
      </w:ins>
      <w:ins w:id="126" w:author="STUDENTS-1409-8" w:date="2024-04-09T12:08:00Z">
        <w:r w:rsidRPr="007B6163">
          <w:rPr>
            <w:rPrChange w:id="127" w:author="STUDENTS-1409-8" w:date="2024-04-09T12:09:00Z">
              <w:rPr>
                <w:b/>
              </w:rPr>
            </w:rPrChange>
          </w:rPr>
          <w:t>.13</w:t>
        </w:r>
      </w:ins>
    </w:p>
    <w:p w:rsidR="007B6163" w:rsidRDefault="007B6163" w:rsidP="00A30404">
      <w:pPr>
        <w:spacing w:after="4" w:line="360" w:lineRule="auto"/>
        <w:ind w:left="567" w:right="221" w:firstLine="142"/>
        <w:rPr>
          <w:ins w:id="128" w:author="STUDENTS-1409-8" w:date="2024-04-09T12:10:00Z"/>
        </w:rPr>
        <w:pPrChange w:id="129" w:author="STUDENTS-1409-8" w:date="2024-04-09T12:08:00Z">
          <w:pPr>
            <w:spacing w:line="360" w:lineRule="auto"/>
            <w:ind w:left="567" w:right="705" w:firstLine="0"/>
            <w:jc w:val="left"/>
          </w:pPr>
        </w:pPrChange>
      </w:pPr>
      <w:ins w:id="130" w:author="STUDENTS-1409-8" w:date="2024-04-09T12:09:00Z">
        <w:r w:rsidRPr="00A30404">
          <w:rPr>
            <w:rPrChange w:id="131" w:author="STUDENTS-1409-8" w:date="2024-04-09T12:22:00Z">
              <w:rPr>
                <w:b/>
                <w:lang w:val="en-US"/>
              </w:rPr>
            </w:rPrChange>
          </w:rPr>
          <w:t>3</w:t>
        </w:r>
        <w:r w:rsidRPr="007B6163">
          <w:rPr>
            <w:rPrChange w:id="132" w:author="STUDENTS-1409-8" w:date="2024-04-09T12:09:00Z">
              <w:rPr>
                <w:b/>
              </w:rPr>
            </w:rPrChange>
          </w:rPr>
          <w:t>.7.</w:t>
        </w:r>
        <w:r w:rsidRPr="00A30404">
          <w:rPr>
            <w:rPrChange w:id="133" w:author="STUDENTS-1409-8" w:date="2024-04-09T12:22:00Z">
              <w:rPr>
                <w:rFonts w:ascii="Arial" w:eastAsia="Arial" w:hAnsi="Arial" w:cs="Arial"/>
                <w:b/>
              </w:rPr>
            </w:rPrChange>
          </w:rPr>
          <w:t xml:space="preserve"> </w:t>
        </w:r>
        <w:r w:rsidRPr="007B6163">
          <w:rPr>
            <w:rPrChange w:id="134" w:author="STUDENTS-1409-8" w:date="2024-04-09T12:09:00Z">
              <w:rPr>
                <w:b/>
              </w:rPr>
            </w:rPrChange>
          </w:rPr>
          <w:t xml:space="preserve"> С</w:t>
        </w:r>
        <w:r w:rsidRPr="00A30404">
          <w:rPr>
            <w:rPrChange w:id="135" w:author="STUDENTS-1409-8" w:date="2024-04-09T12:22:00Z">
              <w:rPr>
                <w:b/>
                <w:i/>
              </w:rPr>
            </w:rPrChange>
          </w:rPr>
          <w:t>лучай на употреба - Оnline работа с приложението (Online)</w:t>
        </w:r>
        <w:r>
          <w:rPr>
            <w:rPrChange w:id="136" w:author="STUDENTS-1409-8" w:date="2024-04-09T12:09:00Z">
              <w:rPr/>
            </w:rPrChange>
          </w:rPr>
          <w:t>.......</w:t>
        </w:r>
      </w:ins>
      <w:ins w:id="137" w:author="STUDENTS-1409-8" w:date="2024-04-09T12:10:00Z">
        <w:r w:rsidRPr="00A30404">
          <w:rPr>
            <w:rPrChange w:id="138" w:author="STUDENTS-1409-8" w:date="2024-04-09T12:22:00Z">
              <w:rPr>
                <w:lang w:val="en-US"/>
              </w:rPr>
            </w:rPrChange>
          </w:rPr>
          <w:t>.</w:t>
        </w:r>
      </w:ins>
      <w:ins w:id="139" w:author="STUDENTS-1409-8" w:date="2024-04-09T12:09:00Z">
        <w:r>
          <w:rPr>
            <w:rPrChange w:id="140" w:author="STUDENTS-1409-8" w:date="2024-04-09T12:09:00Z">
              <w:rPr/>
            </w:rPrChange>
          </w:rPr>
          <w:t>...........</w:t>
        </w:r>
      </w:ins>
      <w:ins w:id="141" w:author="STUDENTS-1409-8" w:date="2024-04-09T12:10:00Z">
        <w:r w:rsidRPr="00A30404">
          <w:rPr>
            <w:rPrChange w:id="142" w:author="STUDENTS-1409-8" w:date="2024-04-09T12:22:00Z">
              <w:rPr>
                <w:lang w:val="en-US"/>
              </w:rPr>
            </w:rPrChange>
          </w:rPr>
          <w:t>.</w:t>
        </w:r>
      </w:ins>
      <w:ins w:id="143" w:author="STUDENTS-1409-8" w:date="2024-04-09T12:09:00Z">
        <w:r>
          <w:rPr>
            <w:rPrChange w:id="144" w:author="STUDENTS-1409-8" w:date="2024-04-09T12:09:00Z">
              <w:rPr/>
            </w:rPrChange>
          </w:rPr>
          <w:t>...</w:t>
        </w:r>
      </w:ins>
      <w:ins w:id="145" w:author="STUDENTS-1409-8" w:date="2024-04-09T12:23:00Z">
        <w:r w:rsidR="00A30404">
          <w:rPr>
            <w:lang w:val="en-US"/>
          </w:rPr>
          <w:t>......</w:t>
        </w:r>
      </w:ins>
      <w:ins w:id="146" w:author="STUDENTS-1409-8" w:date="2024-04-09T12:09:00Z">
        <w:r>
          <w:rPr>
            <w:rPrChange w:id="147" w:author="STUDENTS-1409-8" w:date="2024-04-09T12:09:00Z">
              <w:rPr/>
            </w:rPrChange>
          </w:rPr>
          <w:t>13</w:t>
        </w:r>
      </w:ins>
    </w:p>
    <w:p w:rsidR="003609C7" w:rsidRPr="007B6163" w:rsidRDefault="007B6163" w:rsidP="00A30404">
      <w:pPr>
        <w:spacing w:after="4" w:line="360" w:lineRule="auto"/>
        <w:ind w:left="567" w:right="221" w:firstLine="142"/>
        <w:rPr>
          <w:rPrChange w:id="148" w:author="STUDENTS-1409-8" w:date="2024-04-09T12:11:00Z">
            <w:rPr/>
          </w:rPrChange>
        </w:rPr>
        <w:pPrChange w:id="149" w:author="STUDENTS-1409-8" w:date="2024-04-09T12:10:00Z">
          <w:pPr>
            <w:spacing w:line="360" w:lineRule="auto"/>
            <w:ind w:left="567" w:right="705" w:firstLine="0"/>
            <w:jc w:val="left"/>
          </w:pPr>
        </w:pPrChange>
      </w:pPr>
      <w:ins w:id="150" w:author="STUDENTS-1409-8" w:date="2024-04-09T12:10:00Z">
        <w:r w:rsidRPr="00A30404">
          <w:rPr>
            <w:rPrChange w:id="151" w:author="STUDENTS-1409-8" w:date="2024-04-09T12:22:00Z">
              <w:rPr>
                <w:b/>
                <w:lang w:val="en-US"/>
              </w:rPr>
            </w:rPrChange>
          </w:rPr>
          <w:t>3</w:t>
        </w:r>
        <w:r w:rsidRPr="007B6163">
          <w:rPr>
            <w:rPrChange w:id="152" w:author="STUDENTS-1409-8" w:date="2024-04-09T12:11:00Z">
              <w:rPr>
                <w:b/>
              </w:rPr>
            </w:rPrChange>
          </w:rPr>
          <w:t>.8.</w:t>
        </w:r>
        <w:r w:rsidRPr="00A30404">
          <w:rPr>
            <w:rPrChange w:id="153" w:author="STUDENTS-1409-8" w:date="2024-04-09T12:22:00Z">
              <w:rPr>
                <w:rFonts w:ascii="Arial" w:eastAsia="Arial" w:hAnsi="Arial" w:cs="Arial"/>
                <w:b/>
              </w:rPr>
            </w:rPrChange>
          </w:rPr>
          <w:t xml:space="preserve"> </w:t>
        </w:r>
        <w:r w:rsidRPr="007B6163">
          <w:rPr>
            <w:rPrChange w:id="154" w:author="STUDENTS-1409-8" w:date="2024-04-09T12:11:00Z">
              <w:rPr>
                <w:b/>
              </w:rPr>
            </w:rPrChange>
          </w:rPr>
          <w:t>С</w:t>
        </w:r>
        <w:r w:rsidRPr="00A30404">
          <w:rPr>
            <w:rPrChange w:id="155" w:author="STUDENTS-1409-8" w:date="2024-04-09T12:22:00Z">
              <w:rPr>
                <w:b/>
                <w:i/>
              </w:rPr>
            </w:rPrChange>
          </w:rPr>
          <w:t>лучай на употреба - Въвеждане на данни (Enter data)</w:t>
        </w:r>
        <w:r w:rsidRPr="007B6163">
          <w:rPr>
            <w:rPrChange w:id="156" w:author="STUDENTS-1409-8" w:date="2024-04-09T12:11:00Z">
              <w:rPr/>
            </w:rPrChange>
          </w:rPr>
          <w:t>.............................</w:t>
        </w:r>
      </w:ins>
      <w:ins w:id="157" w:author="STUDENTS-1409-8" w:date="2024-04-09T12:11:00Z">
        <w:r w:rsidRPr="00A30404">
          <w:rPr>
            <w:rPrChange w:id="158" w:author="STUDENTS-1409-8" w:date="2024-04-09T12:22:00Z">
              <w:rPr>
                <w:lang w:val="en-US"/>
              </w:rPr>
            </w:rPrChange>
          </w:rPr>
          <w:t>....</w:t>
        </w:r>
      </w:ins>
      <w:ins w:id="159" w:author="STUDENTS-1409-8" w:date="2024-04-09T12:10:00Z">
        <w:r w:rsidRPr="007B6163">
          <w:rPr>
            <w:rPrChange w:id="160" w:author="STUDENTS-1409-8" w:date="2024-04-09T12:11:00Z">
              <w:rPr/>
            </w:rPrChange>
          </w:rPr>
          <w:t>....</w:t>
        </w:r>
      </w:ins>
      <w:ins w:id="161" w:author="STUDENTS-1409-8" w:date="2024-04-09T12:23:00Z">
        <w:r w:rsidR="00A30404">
          <w:rPr>
            <w:lang w:val="en-US"/>
          </w:rPr>
          <w:t>....</w:t>
        </w:r>
      </w:ins>
      <w:ins w:id="162" w:author="STUDENTS-1409-8" w:date="2024-04-09T12:10:00Z">
        <w:r w:rsidRPr="007B6163">
          <w:rPr>
            <w:rPrChange w:id="163" w:author="STUDENTS-1409-8" w:date="2024-04-09T12:11:00Z">
              <w:rPr/>
            </w:rPrChange>
          </w:rPr>
          <w:t>13</w:t>
        </w:r>
      </w:ins>
      <w:del w:id="164" w:author="STUDENTS-1409-8" w:date="2024-04-09T11:42:00Z">
        <w:r w:rsidR="005D7C20" w:rsidRPr="00A30404" w:rsidDel="00084D3F">
          <w:rPr>
            <w:rPrChange w:id="165" w:author="STUDENTS-1409-8" w:date="2024-04-09T12:22:00Z">
              <w:rPr/>
            </w:rPrChange>
          </w:rPr>
          <w:delText>7</w:delText>
        </w:r>
      </w:del>
    </w:p>
    <w:p w:rsidR="003609C7" w:rsidRPr="007B6163" w:rsidRDefault="007B6163" w:rsidP="007B6163">
      <w:pPr>
        <w:pStyle w:val="Heading3"/>
        <w:spacing w:after="17" w:line="360" w:lineRule="auto"/>
        <w:ind w:right="0"/>
        <w:jc w:val="both"/>
        <w:rPr>
          <w:b/>
          <w:i w:val="0"/>
          <w:rPrChange w:id="166" w:author="STUDENTS-1409-8" w:date="2024-04-09T12:06:00Z">
            <w:rPr/>
          </w:rPrChange>
        </w:rPr>
        <w:pPrChange w:id="167" w:author="STUDENTS-1409-8" w:date="2024-04-09T12:06:00Z">
          <w:pPr>
            <w:spacing w:line="360" w:lineRule="auto"/>
            <w:ind w:left="567" w:right="705" w:firstLine="0"/>
            <w:jc w:val="left"/>
          </w:pPr>
        </w:pPrChange>
      </w:pPr>
      <w:ins w:id="168" w:author="STUDENTS-1409-8" w:date="2024-04-09T12:06:00Z">
        <w:r w:rsidRPr="00A30404">
          <w:rPr>
            <w:i w:val="0"/>
            <w:rPrChange w:id="169" w:author="STUDENTS-1409-8" w:date="2024-04-09T12:22:00Z">
              <w:rPr>
                <w:i/>
                <w:lang w:val="en-US"/>
              </w:rPr>
            </w:rPrChange>
          </w:rPr>
          <w:t xml:space="preserve">            </w:t>
        </w:r>
      </w:ins>
      <w:ins w:id="170" w:author="STUDENTS-1409-8" w:date="2024-04-09T12:02:00Z">
        <w:r w:rsidRPr="007B6163">
          <w:rPr>
            <w:i w:val="0"/>
            <w:rPrChange w:id="171" w:author="STUDENTS-1409-8" w:date="2024-04-09T12:06:00Z">
              <w:rPr>
                <w:b/>
                <w:i/>
              </w:rPr>
            </w:rPrChange>
          </w:rPr>
          <w:t>3</w:t>
        </w:r>
        <w:r w:rsidRPr="007B6163">
          <w:rPr>
            <w:i w:val="0"/>
            <w:rPrChange w:id="172" w:author="STUDENTS-1409-8" w:date="2024-04-09T12:06:00Z">
              <w:rPr>
                <w:b/>
                <w:i/>
              </w:rPr>
            </w:rPrChange>
          </w:rPr>
          <w:t>.</w:t>
        </w:r>
        <w:r w:rsidRPr="007B6163">
          <w:rPr>
            <w:i w:val="0"/>
            <w:rPrChange w:id="173" w:author="STUDENTS-1409-8" w:date="2024-04-09T12:06:00Z">
              <w:rPr>
                <w:b/>
                <w:i/>
              </w:rPr>
            </w:rPrChange>
          </w:rPr>
          <w:t>9</w:t>
        </w:r>
        <w:r w:rsidRPr="007B6163">
          <w:rPr>
            <w:i w:val="0"/>
            <w:rPrChange w:id="174" w:author="STUDENTS-1409-8" w:date="2024-04-09T12:06:00Z">
              <w:rPr>
                <w:b/>
                <w:i/>
              </w:rPr>
            </w:rPrChange>
          </w:rPr>
          <w:t>.</w:t>
        </w:r>
        <w:r w:rsidRPr="00A30404">
          <w:rPr>
            <w:i w:val="0"/>
            <w:rPrChange w:id="175" w:author="STUDENTS-1409-8" w:date="2024-04-09T12:22:00Z">
              <w:rPr>
                <w:rFonts w:ascii="Arial" w:eastAsia="Arial" w:hAnsi="Arial" w:cs="Arial"/>
                <w:b/>
                <w:i/>
              </w:rPr>
            </w:rPrChange>
          </w:rPr>
          <w:t xml:space="preserve"> </w:t>
        </w:r>
        <w:r w:rsidRPr="007B6163">
          <w:rPr>
            <w:i w:val="0"/>
            <w:rPrChange w:id="176" w:author="STUDENTS-1409-8" w:date="2024-04-09T12:06:00Z">
              <w:rPr>
                <w:b/>
                <w:i/>
              </w:rPr>
            </w:rPrChange>
          </w:rPr>
          <w:t xml:space="preserve">Модел на случаите на употреба на приложението </w:t>
        </w:r>
      </w:ins>
      <w:del w:id="177" w:author="STUDENTS-1409-8" w:date="2024-04-09T12:02:00Z">
        <w:r w:rsidR="006801C2" w:rsidRPr="007B6163" w:rsidDel="007B6163">
          <w:rPr>
            <w:rPrChange w:id="178" w:author="STUDENTS-1409-8" w:date="2024-04-09T12:06:00Z">
              <w:rPr/>
            </w:rPrChange>
          </w:rPr>
          <w:delText xml:space="preserve">  </w:delText>
        </w:r>
        <w:r w:rsidR="003609C7" w:rsidRPr="007B6163" w:rsidDel="007B6163">
          <w:rPr>
            <w:rPrChange w:id="179" w:author="STUDENTS-1409-8" w:date="2024-04-09T12:06:00Z">
              <w:rPr/>
            </w:rPrChange>
          </w:rPr>
          <w:delText>3.2. Модел на случаите на употреба на приложението</w:delText>
        </w:r>
      </w:del>
      <w:r w:rsidR="003609C7" w:rsidRPr="007B6163">
        <w:rPr>
          <w:rPrChange w:id="180" w:author="STUDENTS-1409-8" w:date="2024-04-09T12:06:00Z">
            <w:rPr/>
          </w:rPrChange>
        </w:rPr>
        <w:t>................</w:t>
      </w:r>
      <w:r w:rsidR="005D7C20" w:rsidRPr="007B6163">
        <w:rPr>
          <w:rPrChange w:id="181" w:author="STUDENTS-1409-8" w:date="2024-04-09T12:06:00Z">
            <w:rPr/>
          </w:rPrChange>
        </w:rPr>
        <w:t>...........</w:t>
      </w:r>
      <w:ins w:id="182" w:author="STUDENTS-1409-8" w:date="2024-04-09T12:10:00Z">
        <w:r>
          <w:rPr>
            <w:lang w:val="en-US"/>
          </w:rPr>
          <w:t>.......</w:t>
        </w:r>
      </w:ins>
      <w:r w:rsidR="005D7C20" w:rsidRPr="007B6163">
        <w:rPr>
          <w:rPrChange w:id="183" w:author="STUDENTS-1409-8" w:date="2024-04-09T12:06:00Z">
            <w:rPr/>
          </w:rPrChange>
        </w:rPr>
        <w:t>............</w:t>
      </w:r>
      <w:r w:rsidR="005D7C20" w:rsidRPr="007B6163">
        <w:rPr>
          <w:i w:val="0"/>
          <w:rPrChange w:id="184" w:author="STUDENTS-1409-8" w:date="2024-04-09T12:06:00Z">
            <w:rPr/>
          </w:rPrChange>
        </w:rPr>
        <w:t>.</w:t>
      </w:r>
      <w:del w:id="185" w:author="STUDENTS-1409-8" w:date="2024-04-09T12:02:00Z">
        <w:r w:rsidR="005D7C20" w:rsidRPr="007B6163" w:rsidDel="007B6163">
          <w:rPr>
            <w:i w:val="0"/>
            <w:rPrChange w:id="186" w:author="STUDENTS-1409-8" w:date="2024-04-09T12:06:00Z">
              <w:rPr/>
            </w:rPrChange>
          </w:rPr>
          <w:delText>.......</w:delText>
        </w:r>
        <w:r w:rsidR="003609C7" w:rsidRPr="007B6163" w:rsidDel="007B6163">
          <w:rPr>
            <w:i w:val="0"/>
            <w:rPrChange w:id="187" w:author="STUDENTS-1409-8" w:date="2024-04-09T12:06:00Z">
              <w:rPr/>
            </w:rPrChange>
          </w:rPr>
          <w:delText>.</w:delText>
        </w:r>
        <w:r w:rsidR="006801C2" w:rsidRPr="007B6163" w:rsidDel="007B6163">
          <w:rPr>
            <w:i w:val="0"/>
            <w:rPrChange w:id="188" w:author="STUDENTS-1409-8" w:date="2024-04-09T12:06:00Z">
              <w:rPr/>
            </w:rPrChange>
          </w:rPr>
          <w:delText>.</w:delText>
        </w:r>
      </w:del>
      <w:ins w:id="189" w:author="STUDENTS-1409-8" w:date="2024-04-09T12:02:00Z">
        <w:r w:rsidRPr="007B6163">
          <w:rPr>
            <w:i w:val="0"/>
            <w:lang w:val="en-US"/>
            <w:rPrChange w:id="190" w:author="STUDENTS-1409-8" w:date="2024-04-09T12:06:00Z">
              <w:rPr>
                <w:lang w:val="en-US"/>
              </w:rPr>
            </w:rPrChange>
          </w:rPr>
          <w:t>14</w:t>
        </w:r>
      </w:ins>
      <w:del w:id="191" w:author="STUDENTS-1409-8" w:date="2024-04-09T12:02:00Z">
        <w:r w:rsidR="006801C2" w:rsidRPr="007B6163" w:rsidDel="007B6163">
          <w:rPr>
            <w:b/>
            <w:i w:val="0"/>
            <w:rPrChange w:id="192" w:author="STUDENTS-1409-8" w:date="2024-04-09T12:06:00Z">
              <w:rPr/>
            </w:rPrChange>
          </w:rPr>
          <w:delText>1</w:delText>
        </w:r>
      </w:del>
      <w:del w:id="193" w:author="STUDENTS-1409-8" w:date="2024-04-09T11:42:00Z">
        <w:r w:rsidR="006801C2" w:rsidRPr="007B6163" w:rsidDel="00084D3F">
          <w:rPr>
            <w:b/>
            <w:i w:val="0"/>
            <w:rPrChange w:id="194" w:author="STUDENTS-1409-8" w:date="2024-04-09T12:06:00Z">
              <w:rPr/>
            </w:rPrChange>
          </w:rPr>
          <w:delText>2</w:delText>
        </w:r>
      </w:del>
    </w:p>
    <w:p w:rsidR="00F57230" w:rsidRDefault="006D1877" w:rsidP="00211601">
      <w:pPr>
        <w:spacing w:line="360" w:lineRule="auto"/>
        <w:ind w:left="567" w:right="705" w:firstLine="0"/>
        <w:jc w:val="left"/>
        <w:rPr>
          <w:b/>
        </w:rPr>
      </w:pPr>
      <w:ins w:id="195" w:author="STUDENTS-1409-8" w:date="2024-04-09T12:19:00Z">
        <w:r>
          <w:rPr>
            <w:b/>
            <w:lang w:val="en-US"/>
          </w:rPr>
          <w:t>I</w:t>
        </w:r>
      </w:ins>
      <w:del w:id="196" w:author="STUDENTS-1409-8" w:date="2024-04-09T12:12:00Z">
        <w:r w:rsidR="003609C7" w:rsidDel="006D1877">
          <w:rPr>
            <w:b/>
          </w:rPr>
          <w:delText>I</w:delText>
        </w:r>
      </w:del>
      <w:r w:rsidR="003609C7">
        <w:rPr>
          <w:b/>
        </w:rPr>
        <w:t xml:space="preserve">V. </w:t>
      </w:r>
      <w:r w:rsidR="000A09DF">
        <w:rPr>
          <w:b/>
        </w:rPr>
        <w:t>Реализация</w:t>
      </w:r>
    </w:p>
    <w:p w:rsidR="00F57230" w:rsidRPr="006801C2" w:rsidRDefault="000A09DF" w:rsidP="00211601">
      <w:pPr>
        <w:spacing w:line="360" w:lineRule="auto"/>
        <w:ind w:left="567" w:right="705" w:firstLine="0"/>
        <w:jc w:val="left"/>
        <w:rPr>
          <w:lang w:val="ru-RU"/>
        </w:rPr>
      </w:pPr>
      <w:r w:rsidRPr="00787DA0">
        <w:t xml:space="preserve">   </w:t>
      </w:r>
      <w:ins w:id="197" w:author="STUDENTS-1409-8" w:date="2024-04-09T12:12:00Z">
        <w:r w:rsidR="006D1877">
          <w:rPr>
            <w:lang w:val="en-US"/>
          </w:rPr>
          <w:t>4</w:t>
        </w:r>
      </w:ins>
      <w:del w:id="198" w:author="STUDENTS-1409-8" w:date="2024-04-09T12:12:00Z">
        <w:r w:rsidR="003609C7" w:rsidRPr="00787DA0" w:rsidDel="006D1877">
          <w:delText>4</w:delText>
        </w:r>
      </w:del>
      <w:r w:rsidR="003609C7" w:rsidRPr="00787DA0">
        <w:t>.</w:t>
      </w:r>
      <w:r w:rsidRPr="00787DA0">
        <w:t xml:space="preserve"> 1.Реализация на offline режима</w:t>
      </w:r>
      <w:r w:rsidR="003609C7" w:rsidRPr="00787DA0">
        <w:t xml:space="preserve"> ................................................................</w:t>
      </w:r>
      <w:r w:rsidR="006801C2" w:rsidRPr="006801C2">
        <w:rPr>
          <w:lang w:val="ru-RU"/>
        </w:rPr>
        <w:t>...</w:t>
      </w:r>
      <w:r w:rsidR="003609C7" w:rsidRPr="00787DA0">
        <w:t>.............</w:t>
      </w:r>
      <w:r w:rsidR="006801C2">
        <w:t>.</w:t>
      </w:r>
      <w:r w:rsidR="006801C2" w:rsidRPr="006801C2">
        <w:rPr>
          <w:lang w:val="ru-RU"/>
        </w:rPr>
        <w:t>1</w:t>
      </w:r>
      <w:ins w:id="199" w:author="STUDENTS-1409-8" w:date="2024-04-09T11:46:00Z">
        <w:r w:rsidR="00084D3F">
          <w:rPr>
            <w:lang w:val="en-US"/>
          </w:rPr>
          <w:t>5</w:t>
        </w:r>
      </w:ins>
      <w:del w:id="200" w:author="STUDENTS-1409-8" w:date="2024-04-09T11:46:00Z">
        <w:r w:rsidR="006801C2" w:rsidRPr="006801C2" w:rsidDel="00084D3F">
          <w:rPr>
            <w:lang w:val="ru-RU"/>
          </w:rPr>
          <w:delText>2</w:delText>
        </w:r>
      </w:del>
    </w:p>
    <w:p w:rsidR="00F57230" w:rsidRPr="006801C2" w:rsidRDefault="006801C2" w:rsidP="00211601">
      <w:pPr>
        <w:spacing w:line="360" w:lineRule="auto"/>
        <w:ind w:left="567" w:right="705" w:firstLine="0"/>
        <w:jc w:val="left"/>
        <w:rPr>
          <w:lang w:val="ru-RU"/>
        </w:rPr>
      </w:pPr>
      <w:r>
        <w:t xml:space="preserve">   </w:t>
      </w:r>
      <w:ins w:id="201" w:author="STUDENTS-1409-8" w:date="2024-04-09T12:12:00Z">
        <w:r w:rsidR="006D1877">
          <w:rPr>
            <w:lang w:val="en-US"/>
          </w:rPr>
          <w:t>4</w:t>
        </w:r>
      </w:ins>
      <w:del w:id="202" w:author="STUDENTS-1409-8" w:date="2024-04-09T12:12:00Z">
        <w:r w:rsidR="003609C7" w:rsidRPr="00787DA0" w:rsidDel="006D1877">
          <w:delText>4</w:delText>
        </w:r>
      </w:del>
      <w:r w:rsidR="003609C7" w:rsidRPr="00787DA0">
        <w:t>.</w:t>
      </w:r>
      <w:r w:rsidR="000A09DF" w:rsidRPr="00787DA0">
        <w:t xml:space="preserve">2. Реализация на online режима </w:t>
      </w:r>
      <w:r w:rsidR="00787DA0" w:rsidRPr="00787DA0">
        <w:rPr>
          <w:lang w:val="ru-RU"/>
        </w:rPr>
        <w:t xml:space="preserve"> ……………………………………</w:t>
      </w:r>
      <w:r w:rsidRPr="006801C2">
        <w:rPr>
          <w:lang w:val="ru-RU"/>
        </w:rPr>
        <w:t>…</w:t>
      </w:r>
      <w:r>
        <w:rPr>
          <w:lang w:val="ru-RU"/>
        </w:rPr>
        <w:t>…</w:t>
      </w:r>
      <w:r w:rsidR="00787DA0" w:rsidRPr="00787DA0">
        <w:rPr>
          <w:lang w:val="ru-RU"/>
        </w:rPr>
        <w:t>…………</w:t>
      </w:r>
      <w:r>
        <w:rPr>
          <w:lang w:val="ru-RU"/>
        </w:rPr>
        <w:t>.</w:t>
      </w:r>
      <w:r w:rsidRPr="006801C2">
        <w:rPr>
          <w:lang w:val="ru-RU"/>
        </w:rPr>
        <w:t>1</w:t>
      </w:r>
      <w:ins w:id="203" w:author="STUDENTS-1409-8" w:date="2024-04-09T11:46:00Z">
        <w:r w:rsidR="00084D3F">
          <w:rPr>
            <w:lang w:val="en-US"/>
          </w:rPr>
          <w:t>6</w:t>
        </w:r>
      </w:ins>
      <w:del w:id="204" w:author="STUDENTS-1409-8" w:date="2024-04-09T11:46:00Z">
        <w:r w:rsidRPr="006801C2" w:rsidDel="00084D3F">
          <w:rPr>
            <w:lang w:val="ru-RU"/>
          </w:rPr>
          <w:delText>3</w:delText>
        </w:r>
      </w:del>
    </w:p>
    <w:p w:rsidR="006801C2" w:rsidRDefault="006801C2" w:rsidP="00211601">
      <w:pPr>
        <w:spacing w:line="360" w:lineRule="auto"/>
        <w:ind w:left="567" w:right="705" w:firstLine="0"/>
        <w:jc w:val="left"/>
        <w:rPr>
          <w:lang w:val="ru-RU"/>
        </w:rPr>
      </w:pPr>
      <w:r w:rsidRPr="006801C2">
        <w:rPr>
          <w:lang w:val="ru-RU"/>
        </w:rPr>
        <w:t xml:space="preserve">   </w:t>
      </w:r>
      <w:del w:id="205" w:author="STUDENTS-1409-8" w:date="2024-04-09T12:12:00Z">
        <w:r w:rsidRPr="006801C2" w:rsidDel="006D1877">
          <w:rPr>
            <w:lang w:val="ru-RU"/>
          </w:rPr>
          <w:delText>4</w:delText>
        </w:r>
      </w:del>
      <w:ins w:id="206" w:author="STUDENTS-1409-8" w:date="2024-04-09T12:12:00Z">
        <w:r w:rsidR="006D1877">
          <w:rPr>
            <w:lang w:val="en-US"/>
          </w:rPr>
          <w:t>4</w:t>
        </w:r>
      </w:ins>
      <w:r w:rsidRPr="006801C2">
        <w:rPr>
          <w:lang w:val="ru-RU"/>
        </w:rPr>
        <w:t xml:space="preserve">.3 </w:t>
      </w:r>
      <w:r>
        <w:rPr>
          <w:lang w:val="en-US"/>
        </w:rPr>
        <w:t>User</w:t>
      </w:r>
      <w:r w:rsidRPr="006801C2">
        <w:rPr>
          <w:lang w:val="ru-RU"/>
        </w:rPr>
        <w:t xml:space="preserve"> </w:t>
      </w:r>
      <w:r>
        <w:rPr>
          <w:lang w:val="en-US"/>
        </w:rPr>
        <w:t>Kontrol</w:t>
      </w:r>
      <w:r w:rsidRPr="006801C2">
        <w:rPr>
          <w:lang w:val="ru-RU"/>
        </w:rPr>
        <w:t xml:space="preserve"> ……………………………………………………………………….</w:t>
      </w:r>
      <w:r>
        <w:rPr>
          <w:lang w:val="ru-RU"/>
        </w:rPr>
        <w:t>..</w:t>
      </w:r>
      <w:ins w:id="207" w:author="STUDENTS-1409-8" w:date="2024-04-09T11:46:00Z">
        <w:r w:rsidR="00084D3F">
          <w:rPr>
            <w:lang w:val="en-US"/>
          </w:rPr>
          <w:t>21</w:t>
        </w:r>
      </w:ins>
      <w:del w:id="208" w:author="STUDENTS-1409-8" w:date="2024-04-09T11:46:00Z">
        <w:r w:rsidRPr="006801C2" w:rsidDel="00084D3F">
          <w:rPr>
            <w:lang w:val="ru-RU"/>
          </w:rPr>
          <w:delText>17</w:delText>
        </w:r>
      </w:del>
    </w:p>
    <w:p w:rsidR="006801C2" w:rsidRPr="006801C2" w:rsidRDefault="006801C2" w:rsidP="00211601">
      <w:pPr>
        <w:spacing w:line="360" w:lineRule="auto"/>
        <w:ind w:left="567" w:right="705" w:firstLine="0"/>
        <w:jc w:val="left"/>
      </w:pPr>
      <w:r>
        <w:t xml:space="preserve">   </w:t>
      </w:r>
      <w:ins w:id="209" w:author="STUDENTS-1409-8" w:date="2024-04-09T12:12:00Z">
        <w:r w:rsidR="006D1877">
          <w:rPr>
            <w:lang w:val="en-US"/>
          </w:rPr>
          <w:t>4</w:t>
        </w:r>
      </w:ins>
      <w:del w:id="210" w:author="STUDENTS-1409-8" w:date="2024-04-09T12:12:00Z">
        <w:r w:rsidDel="006D1877">
          <w:delText>4</w:delText>
        </w:r>
      </w:del>
      <w:r>
        <w:t>.4. Динамична реализация ............................................................................................</w:t>
      </w:r>
      <w:ins w:id="211" w:author="STUDENTS-1409-8" w:date="2024-04-09T11:47:00Z">
        <w:r w:rsidR="00084D3F">
          <w:rPr>
            <w:lang w:val="en-US"/>
          </w:rPr>
          <w:t>23</w:t>
        </w:r>
      </w:ins>
      <w:del w:id="212" w:author="STUDENTS-1409-8" w:date="2024-04-09T11:47:00Z">
        <w:r w:rsidDel="00084D3F">
          <w:delText>19</w:delText>
        </w:r>
      </w:del>
    </w:p>
    <w:p w:rsidR="006801C2" w:rsidRDefault="000A09DF" w:rsidP="00211601">
      <w:pPr>
        <w:spacing w:line="360" w:lineRule="auto"/>
        <w:ind w:left="567" w:right="705" w:firstLine="0"/>
        <w:jc w:val="left"/>
      </w:pPr>
      <w:r w:rsidRPr="00787DA0">
        <w:t xml:space="preserve">   </w:t>
      </w:r>
      <w:ins w:id="213" w:author="STUDENTS-1409-8" w:date="2024-04-09T12:12:00Z">
        <w:r w:rsidR="006D1877">
          <w:rPr>
            <w:lang w:val="en-US"/>
          </w:rPr>
          <w:t>4</w:t>
        </w:r>
      </w:ins>
      <w:del w:id="214" w:author="STUDENTS-1409-8" w:date="2024-04-09T12:12:00Z">
        <w:r w:rsidR="006801C2" w:rsidDel="006D1877">
          <w:delText>4</w:delText>
        </w:r>
      </w:del>
      <w:r w:rsidR="006801C2">
        <w:t>.5. Структура на приложението ...................................................................................2</w:t>
      </w:r>
      <w:ins w:id="215" w:author="STUDENTS-1409-8" w:date="2024-04-09T11:47:00Z">
        <w:r w:rsidR="00084D3F">
          <w:rPr>
            <w:lang w:val="en-US"/>
          </w:rPr>
          <w:t>5</w:t>
        </w:r>
      </w:ins>
      <w:del w:id="216" w:author="STUDENTS-1409-8" w:date="2024-04-09T11:47:00Z">
        <w:r w:rsidR="006801C2" w:rsidDel="00084D3F">
          <w:delText>1</w:delText>
        </w:r>
      </w:del>
    </w:p>
    <w:p w:rsidR="00F57230" w:rsidRDefault="006801C2" w:rsidP="00211601">
      <w:pPr>
        <w:spacing w:line="360" w:lineRule="auto"/>
        <w:ind w:left="567" w:right="705" w:firstLine="0"/>
        <w:jc w:val="left"/>
        <w:rPr>
          <w:lang w:val="ru-RU"/>
        </w:rPr>
      </w:pPr>
      <w:r>
        <w:t xml:space="preserve">   </w:t>
      </w:r>
      <w:ins w:id="217" w:author="STUDENTS-1409-8" w:date="2024-04-09T12:12:00Z">
        <w:r w:rsidR="006D1877">
          <w:rPr>
            <w:lang w:val="en-US"/>
          </w:rPr>
          <w:t>4</w:t>
        </w:r>
      </w:ins>
      <w:del w:id="218" w:author="STUDENTS-1409-8" w:date="2024-04-09T12:12:00Z">
        <w:r w:rsidDel="006D1877">
          <w:delText>4</w:delText>
        </w:r>
      </w:del>
      <w:r>
        <w:t>.6</w:t>
      </w:r>
      <w:r w:rsidR="000A09DF" w:rsidRPr="00787DA0">
        <w:t>. Имплементация</w:t>
      </w:r>
      <w:r w:rsidR="00787DA0" w:rsidRPr="006801C2">
        <w:rPr>
          <w:lang w:val="ru-RU"/>
        </w:rPr>
        <w:t xml:space="preserve"> ………………………………………………………………</w:t>
      </w:r>
      <w:r>
        <w:rPr>
          <w:lang w:val="ru-RU"/>
        </w:rPr>
        <w:t>….</w:t>
      </w:r>
      <w:r w:rsidR="00787DA0" w:rsidRPr="006801C2">
        <w:rPr>
          <w:lang w:val="ru-RU"/>
        </w:rPr>
        <w:t>..</w:t>
      </w:r>
      <w:r>
        <w:rPr>
          <w:lang w:val="ru-RU"/>
        </w:rPr>
        <w:t>2</w:t>
      </w:r>
      <w:ins w:id="219" w:author="STUDENTS-1409-8" w:date="2024-04-09T11:47:00Z">
        <w:r w:rsidR="00084D3F">
          <w:rPr>
            <w:lang w:val="en-US"/>
          </w:rPr>
          <w:t>6</w:t>
        </w:r>
      </w:ins>
      <w:del w:id="220" w:author="STUDENTS-1409-8" w:date="2024-04-09T11:47:00Z">
        <w:r w:rsidDel="00084D3F">
          <w:rPr>
            <w:lang w:val="ru-RU"/>
          </w:rPr>
          <w:delText>2</w:delText>
        </w:r>
      </w:del>
    </w:p>
    <w:p w:rsidR="00F57230" w:rsidRPr="006801C2" w:rsidRDefault="006801C2" w:rsidP="00211601">
      <w:pPr>
        <w:spacing w:line="360" w:lineRule="auto"/>
        <w:ind w:left="567" w:right="705" w:firstLine="0"/>
        <w:jc w:val="left"/>
        <w:rPr>
          <w:lang w:val="ru-RU"/>
        </w:rPr>
      </w:pPr>
      <w:r>
        <w:t xml:space="preserve"> </w:t>
      </w:r>
      <w:r w:rsidR="000A09DF" w:rsidRPr="00787DA0">
        <w:t xml:space="preserve">  </w:t>
      </w:r>
      <w:ins w:id="221" w:author="STUDENTS-1409-8" w:date="2024-04-09T12:12:00Z">
        <w:r w:rsidR="006D1877">
          <w:rPr>
            <w:lang w:val="en-US"/>
          </w:rPr>
          <w:t>4</w:t>
        </w:r>
      </w:ins>
      <w:del w:id="222" w:author="STUDENTS-1409-8" w:date="2024-04-09T12:12:00Z">
        <w:r w:rsidRPr="006801C2" w:rsidDel="006D1877">
          <w:rPr>
            <w:lang w:val="ru-RU"/>
          </w:rPr>
          <w:delText>4</w:delText>
        </w:r>
      </w:del>
      <w:r w:rsidRPr="006801C2">
        <w:rPr>
          <w:lang w:val="ru-RU"/>
        </w:rPr>
        <w:t>.</w:t>
      </w:r>
      <w:del w:id="223" w:author="STUDENTS-1409-8" w:date="2024-04-09T12:12:00Z">
        <w:r w:rsidR="000A09DF" w:rsidRPr="00787DA0" w:rsidDel="006D1877">
          <w:delText xml:space="preserve"> </w:delText>
        </w:r>
      </w:del>
      <w:r>
        <w:t>7</w:t>
      </w:r>
      <w:r w:rsidR="003609C7" w:rsidRPr="00787DA0">
        <w:t>.</w:t>
      </w:r>
      <w:r>
        <w:t xml:space="preserve"> </w:t>
      </w:r>
      <w:r w:rsidR="000A09DF" w:rsidRPr="00787DA0">
        <w:t xml:space="preserve"> Реализация на  базата данни</w:t>
      </w:r>
      <w:r w:rsidR="00787DA0" w:rsidRPr="006801C2">
        <w:rPr>
          <w:lang w:val="ru-RU"/>
        </w:rPr>
        <w:t xml:space="preserve"> …………………………………………………</w:t>
      </w:r>
      <w:r w:rsidR="00602484">
        <w:rPr>
          <w:lang w:val="ru-RU"/>
        </w:rPr>
        <w:t>….</w:t>
      </w:r>
      <w:ins w:id="224" w:author="STUDENTS-1409-8" w:date="2024-04-09T11:48:00Z">
        <w:r w:rsidR="00084D3F">
          <w:rPr>
            <w:lang w:val="en-US"/>
          </w:rPr>
          <w:t>33</w:t>
        </w:r>
      </w:ins>
      <w:del w:id="225" w:author="STUDENTS-1409-8" w:date="2024-04-09T11:48:00Z">
        <w:r w:rsidR="00602484" w:rsidDel="00084D3F">
          <w:rPr>
            <w:lang w:val="ru-RU"/>
          </w:rPr>
          <w:delText>27</w:delText>
        </w:r>
      </w:del>
    </w:p>
    <w:p w:rsidR="000A09DF" w:rsidRPr="006801C2" w:rsidRDefault="000A09DF" w:rsidP="00211601">
      <w:pPr>
        <w:spacing w:line="360" w:lineRule="auto"/>
        <w:ind w:left="567" w:right="705" w:firstLine="0"/>
        <w:jc w:val="left"/>
        <w:rPr>
          <w:b/>
          <w:lang w:val="ru-RU"/>
        </w:rPr>
      </w:pPr>
      <w:r w:rsidRPr="003609C7">
        <w:rPr>
          <w:b/>
        </w:rPr>
        <w:t xml:space="preserve">       </w:t>
      </w:r>
      <w:r w:rsidR="003609C7" w:rsidRPr="003609C7">
        <w:rPr>
          <w:b/>
        </w:rPr>
        <w:t xml:space="preserve">V. </w:t>
      </w:r>
      <w:r w:rsidRPr="003609C7">
        <w:rPr>
          <w:b/>
        </w:rPr>
        <w:t xml:space="preserve"> Заключение</w:t>
      </w:r>
      <w:r w:rsidR="00787DA0" w:rsidRPr="006801C2">
        <w:rPr>
          <w:b/>
          <w:lang w:val="ru-RU"/>
        </w:rPr>
        <w:t xml:space="preserve"> </w:t>
      </w:r>
      <w:r w:rsidR="00787DA0" w:rsidRPr="006801C2">
        <w:rPr>
          <w:lang w:val="ru-RU"/>
        </w:rPr>
        <w:t>…</w:t>
      </w:r>
      <w:del w:id="226" w:author="STUDENTS-1409-8" w:date="2024-04-09T11:49:00Z">
        <w:r w:rsidR="00787DA0" w:rsidRPr="006801C2" w:rsidDel="00084D3F">
          <w:rPr>
            <w:lang w:val="ru-RU"/>
          </w:rPr>
          <w:delText>…</w:delText>
        </w:r>
      </w:del>
      <w:r w:rsidR="00787DA0" w:rsidRPr="006801C2">
        <w:rPr>
          <w:lang w:val="ru-RU"/>
        </w:rPr>
        <w:t>………………</w:t>
      </w:r>
      <w:del w:id="227" w:author="STUDENTS-1409-8" w:date="2024-04-09T12:12:00Z">
        <w:r w:rsidR="00787DA0" w:rsidRPr="006801C2" w:rsidDel="006D1877">
          <w:rPr>
            <w:lang w:val="ru-RU"/>
          </w:rPr>
          <w:delText>…</w:delText>
        </w:r>
      </w:del>
      <w:r w:rsidR="00787DA0" w:rsidRPr="006801C2">
        <w:rPr>
          <w:lang w:val="ru-RU"/>
        </w:rPr>
        <w:t>…………………………………………</w:t>
      </w:r>
      <w:r w:rsidR="00602484">
        <w:rPr>
          <w:lang w:val="ru-RU"/>
        </w:rPr>
        <w:t>…….</w:t>
      </w:r>
      <w:r w:rsidR="00787DA0" w:rsidRPr="006801C2">
        <w:rPr>
          <w:lang w:val="ru-RU"/>
        </w:rPr>
        <w:t>.</w:t>
      </w:r>
      <w:r w:rsidR="00602484">
        <w:rPr>
          <w:lang w:val="ru-RU"/>
        </w:rPr>
        <w:t>3</w:t>
      </w:r>
      <w:ins w:id="228" w:author="STUDENTS-1409-8" w:date="2024-04-09T11:48:00Z">
        <w:r w:rsidR="00084D3F">
          <w:rPr>
            <w:lang w:val="en-US"/>
          </w:rPr>
          <w:t>6</w:t>
        </w:r>
      </w:ins>
      <w:del w:id="229" w:author="STUDENTS-1409-8" w:date="2024-04-09T11:48:00Z">
        <w:r w:rsidR="00602484" w:rsidDel="00084D3F">
          <w:rPr>
            <w:lang w:val="ru-RU"/>
          </w:rPr>
          <w:delText>2</w:delText>
        </w:r>
      </w:del>
    </w:p>
    <w:p w:rsidR="00F57230" w:rsidRPr="00602484" w:rsidRDefault="000A09DF" w:rsidP="00211601">
      <w:pPr>
        <w:spacing w:line="360" w:lineRule="auto"/>
        <w:ind w:left="567" w:right="705" w:firstLine="0"/>
        <w:jc w:val="left"/>
        <w:rPr>
          <w:b/>
        </w:rPr>
      </w:pPr>
      <w:r w:rsidRPr="003609C7">
        <w:rPr>
          <w:b/>
        </w:rPr>
        <w:t xml:space="preserve">  </w:t>
      </w:r>
      <w:r w:rsidR="003609C7" w:rsidRPr="003609C7">
        <w:rPr>
          <w:b/>
        </w:rPr>
        <w:t>V</w:t>
      </w:r>
      <w:del w:id="230" w:author="STUDENTS-1409-8" w:date="2024-04-09T12:20:00Z">
        <w:r w:rsidR="003609C7" w:rsidRPr="003609C7" w:rsidDel="006D1877">
          <w:rPr>
            <w:b/>
          </w:rPr>
          <w:delText>I</w:delText>
        </w:r>
      </w:del>
      <w:ins w:id="231" w:author="STUDENTS-1409-8" w:date="2024-04-09T12:12:00Z">
        <w:r w:rsidR="006D1877">
          <w:rPr>
            <w:b/>
            <w:lang w:val="en-US"/>
          </w:rPr>
          <w:t>I</w:t>
        </w:r>
      </w:ins>
      <w:r w:rsidR="003609C7" w:rsidRPr="003609C7">
        <w:rPr>
          <w:b/>
        </w:rPr>
        <w:t>.</w:t>
      </w:r>
      <w:r w:rsidRPr="003609C7">
        <w:rPr>
          <w:b/>
        </w:rPr>
        <w:t xml:space="preserve">  Използвана литература</w:t>
      </w:r>
      <w:r w:rsidR="00787DA0" w:rsidRPr="006801C2">
        <w:rPr>
          <w:b/>
          <w:lang w:val="ru-RU"/>
        </w:rPr>
        <w:t xml:space="preserve"> </w:t>
      </w:r>
      <w:r w:rsidR="00787DA0" w:rsidRPr="00602484">
        <w:rPr>
          <w:lang w:val="ru-RU"/>
        </w:rPr>
        <w:t>………………………………………</w:t>
      </w:r>
      <w:del w:id="232" w:author="STUDENTS-1409-8" w:date="2024-04-09T12:13:00Z">
        <w:r w:rsidR="00787DA0" w:rsidRPr="00602484" w:rsidDel="006D1877">
          <w:rPr>
            <w:lang w:val="ru-RU"/>
          </w:rPr>
          <w:delText>…</w:delText>
        </w:r>
      </w:del>
      <w:r w:rsidR="00787DA0" w:rsidRPr="00602484">
        <w:rPr>
          <w:lang w:val="ru-RU"/>
        </w:rPr>
        <w:t>…………</w:t>
      </w:r>
      <w:r w:rsidR="00602484">
        <w:rPr>
          <w:lang w:val="ru-RU"/>
        </w:rPr>
        <w:t>……</w:t>
      </w:r>
      <w:r w:rsidR="00787DA0" w:rsidRPr="00602484">
        <w:rPr>
          <w:lang w:val="ru-RU"/>
        </w:rPr>
        <w:t>.</w:t>
      </w:r>
      <w:r w:rsidR="00602484">
        <w:t>3</w:t>
      </w:r>
      <w:ins w:id="233" w:author="STUDENTS-1409-8" w:date="2024-04-09T11:49:00Z">
        <w:r w:rsidR="00084D3F">
          <w:rPr>
            <w:lang w:val="en-US"/>
          </w:rPr>
          <w:t>7</w:t>
        </w:r>
      </w:ins>
      <w:del w:id="234" w:author="STUDENTS-1409-8" w:date="2024-04-09T11:49:00Z">
        <w:r w:rsidR="00602484" w:rsidDel="00084D3F">
          <w:delText>3</w:delText>
        </w:r>
      </w:del>
    </w:p>
    <w:p w:rsidR="00F57230" w:rsidRPr="003609C7" w:rsidRDefault="000A09DF" w:rsidP="00211601">
      <w:pPr>
        <w:spacing w:line="360" w:lineRule="auto"/>
        <w:ind w:left="567" w:right="705" w:firstLine="284"/>
        <w:rPr>
          <w:b/>
        </w:rPr>
      </w:pPr>
      <w:r w:rsidRPr="003609C7">
        <w:rPr>
          <w:b/>
        </w:rPr>
        <w:t xml:space="preserve">          </w:t>
      </w:r>
    </w:p>
    <w:p w:rsidR="00F57230" w:rsidRDefault="00F57230" w:rsidP="00211601">
      <w:pPr>
        <w:spacing w:line="360" w:lineRule="auto"/>
        <w:ind w:left="567" w:right="705" w:firstLine="284"/>
        <w:rPr>
          <w:b/>
        </w:rPr>
      </w:pPr>
    </w:p>
    <w:p w:rsidR="000A09DF" w:rsidRDefault="000A09DF" w:rsidP="00211601">
      <w:pPr>
        <w:spacing w:line="360" w:lineRule="auto"/>
        <w:ind w:left="567" w:right="705" w:firstLine="284"/>
        <w:rPr>
          <w:b/>
        </w:rPr>
      </w:pPr>
    </w:p>
    <w:p w:rsidR="000A09DF" w:rsidRDefault="000A09DF" w:rsidP="00211601">
      <w:pPr>
        <w:spacing w:line="360" w:lineRule="auto"/>
        <w:ind w:left="567" w:right="705" w:firstLine="284"/>
        <w:rPr>
          <w:b/>
        </w:rPr>
      </w:pPr>
    </w:p>
    <w:p w:rsidR="000A09DF" w:rsidDel="00A30404" w:rsidRDefault="000A09DF" w:rsidP="00211601">
      <w:pPr>
        <w:spacing w:line="360" w:lineRule="auto"/>
        <w:ind w:left="567" w:right="705" w:firstLine="284"/>
        <w:rPr>
          <w:del w:id="235" w:author="STUDENTS-1409-8" w:date="2024-04-09T12:25:00Z"/>
          <w:b/>
        </w:rPr>
      </w:pPr>
    </w:p>
    <w:p w:rsidR="00CC738E" w:rsidDel="00A30404" w:rsidRDefault="00CC738E" w:rsidP="00211601">
      <w:pPr>
        <w:spacing w:line="360" w:lineRule="auto"/>
        <w:ind w:left="567" w:right="705" w:firstLine="284"/>
        <w:rPr>
          <w:del w:id="236" w:author="STUDENTS-1409-8" w:date="2024-04-09T12:25:00Z"/>
          <w:b/>
        </w:rPr>
      </w:pPr>
    </w:p>
    <w:p w:rsidR="00CC738E" w:rsidDel="00A30404" w:rsidRDefault="00CC738E" w:rsidP="00211601">
      <w:pPr>
        <w:spacing w:line="360" w:lineRule="auto"/>
        <w:ind w:left="567" w:right="705" w:firstLine="284"/>
        <w:rPr>
          <w:del w:id="237" w:author="STUDENTS-1409-8" w:date="2024-04-09T12:25:00Z"/>
          <w:b/>
        </w:rPr>
      </w:pPr>
    </w:p>
    <w:p w:rsidR="00CC738E" w:rsidDel="00A30404" w:rsidRDefault="00CC738E" w:rsidP="00211601">
      <w:pPr>
        <w:spacing w:line="360" w:lineRule="auto"/>
        <w:ind w:left="567" w:right="705" w:firstLine="284"/>
        <w:rPr>
          <w:del w:id="238" w:author="STUDENTS-1409-8" w:date="2024-04-09T12:25:00Z"/>
          <w:b/>
        </w:rPr>
      </w:pPr>
    </w:p>
    <w:p w:rsidR="00CC738E" w:rsidDel="00A30404" w:rsidRDefault="00CC738E" w:rsidP="00211601">
      <w:pPr>
        <w:spacing w:line="360" w:lineRule="auto"/>
        <w:ind w:left="567" w:right="705" w:firstLine="284"/>
        <w:rPr>
          <w:del w:id="239" w:author="STUDENTS-1409-8" w:date="2024-04-09T12:25:00Z"/>
          <w:b/>
        </w:rPr>
      </w:pPr>
    </w:p>
    <w:p w:rsidR="00CC738E" w:rsidDel="00A30404" w:rsidRDefault="00CC738E" w:rsidP="00211601">
      <w:pPr>
        <w:spacing w:line="360" w:lineRule="auto"/>
        <w:ind w:left="567" w:right="705" w:firstLine="284"/>
        <w:rPr>
          <w:del w:id="240" w:author="STUDENTS-1409-8" w:date="2024-04-09T12:25:00Z"/>
          <w:b/>
        </w:rPr>
      </w:pPr>
    </w:p>
    <w:p w:rsidR="00CC738E" w:rsidDel="00A30404" w:rsidRDefault="00CC738E" w:rsidP="00211601">
      <w:pPr>
        <w:spacing w:line="360" w:lineRule="auto"/>
        <w:ind w:left="567" w:right="705" w:firstLine="284"/>
        <w:rPr>
          <w:del w:id="241" w:author="STUDENTS-1409-8" w:date="2024-04-09T12:25:00Z"/>
          <w:b/>
        </w:rPr>
      </w:pPr>
    </w:p>
    <w:p w:rsidR="00CC738E" w:rsidDel="00A30404" w:rsidRDefault="00CC738E" w:rsidP="00211601">
      <w:pPr>
        <w:spacing w:line="360" w:lineRule="auto"/>
        <w:ind w:left="567" w:right="705" w:firstLine="284"/>
        <w:rPr>
          <w:del w:id="242" w:author="STUDENTS-1409-8" w:date="2024-04-09T12:25:00Z"/>
          <w:b/>
        </w:rPr>
      </w:pPr>
    </w:p>
    <w:p w:rsidR="00CC738E" w:rsidDel="00A30404" w:rsidRDefault="00CC738E" w:rsidP="00211601">
      <w:pPr>
        <w:spacing w:line="360" w:lineRule="auto"/>
        <w:ind w:left="567" w:right="705" w:firstLine="284"/>
        <w:rPr>
          <w:del w:id="243" w:author="STUDENTS-1409-8" w:date="2024-04-09T12:25:00Z"/>
          <w:b/>
        </w:rPr>
      </w:pPr>
    </w:p>
    <w:p w:rsidR="00CC738E" w:rsidDel="00A30404" w:rsidRDefault="00CC738E" w:rsidP="00211601">
      <w:pPr>
        <w:spacing w:line="360" w:lineRule="auto"/>
        <w:ind w:left="567" w:right="705" w:firstLine="284"/>
        <w:rPr>
          <w:del w:id="244" w:author="STUDENTS-1409-8" w:date="2024-04-09T12:25:00Z"/>
          <w:b/>
        </w:rPr>
      </w:pPr>
    </w:p>
    <w:p w:rsidR="00CC738E" w:rsidDel="00A30404" w:rsidRDefault="00CC738E" w:rsidP="00211601">
      <w:pPr>
        <w:spacing w:line="360" w:lineRule="auto"/>
        <w:ind w:left="567" w:right="705" w:firstLine="284"/>
        <w:rPr>
          <w:del w:id="245" w:author="STUDENTS-1409-8" w:date="2024-04-09T12:25:00Z"/>
          <w:b/>
        </w:rPr>
      </w:pPr>
    </w:p>
    <w:p w:rsidR="000A09DF" w:rsidRDefault="000A09DF" w:rsidP="00A30404">
      <w:pPr>
        <w:spacing w:line="360" w:lineRule="auto"/>
        <w:ind w:left="0" w:right="705" w:firstLine="0"/>
        <w:rPr>
          <w:b/>
        </w:rPr>
        <w:pPrChange w:id="246" w:author="STUDENTS-1409-8" w:date="2024-04-09T12:25:00Z">
          <w:pPr>
            <w:spacing w:line="360" w:lineRule="auto"/>
            <w:ind w:left="567" w:right="705" w:firstLine="284"/>
          </w:pPr>
        </w:pPrChange>
      </w:pPr>
    </w:p>
    <w:p w:rsidR="00F57230" w:rsidRDefault="000A09DF" w:rsidP="00211601">
      <w:pPr>
        <w:pStyle w:val="Heading1"/>
        <w:spacing w:line="360" w:lineRule="auto"/>
        <w:ind w:left="567" w:right="0" w:firstLine="284"/>
      </w:pPr>
      <w:r>
        <w:lastRenderedPageBreak/>
        <w:t>I</w:t>
      </w:r>
      <w:r>
        <w:rPr>
          <w:rFonts w:ascii="Arial" w:eastAsia="Arial" w:hAnsi="Arial" w:cs="Arial"/>
        </w:rPr>
        <w:t xml:space="preserve"> </w:t>
      </w:r>
      <w:r>
        <w:t xml:space="preserve">Увод </w:t>
      </w:r>
    </w:p>
    <w:p w:rsidR="001B3131" w:rsidRDefault="000A09DF" w:rsidP="00211601">
      <w:pPr>
        <w:spacing w:after="63" w:line="360" w:lineRule="auto"/>
        <w:ind w:left="567" w:firstLine="284"/>
      </w:pPr>
      <w:r>
        <w:t xml:space="preserve"> </w:t>
      </w:r>
    </w:p>
    <w:p w:rsidR="00F57230" w:rsidRPr="001B3131" w:rsidRDefault="001B3131" w:rsidP="00211601">
      <w:pPr>
        <w:spacing w:after="559" w:line="360" w:lineRule="auto"/>
        <w:ind w:left="567" w:firstLine="284"/>
      </w:pPr>
      <w:r w:rsidRPr="001B3131">
        <w:t>С разрастването на бизнеса и увеличаването на конкуренцията настъпва повишена нужда от софтуерни решения, които да автоматизират и оптимизират бизнес процесите във всяка компания. Тези решения често включват различни интегрирани компоненти, които обменят информация и функционират като единен механизъм. Ключова характеристика за подобни софтуерни платформи е възможността за централизиран достъп до информация по всяко време и от различни устройства. Платформата .NET, разработена от Microsoft, предоставя среда, в която различни технологии могат да се интегрират, създавайки компоненти за информационни системи, които значително улесняват бизнес процесите във фирмата. В представения дипломен проект ще бъде разгледано приложението на няколко технологии от .NET платформата при създаването на информационна система, предназначена за удовлетворяване на бизнес нуждите на фирма, занимаваща се с планински туризъм.</w:t>
      </w:r>
      <w:r w:rsidR="000A09DF" w:rsidRPr="001B3131">
        <w:t xml:space="preserve"> </w:t>
      </w:r>
    </w:p>
    <w:p w:rsidR="00F57230" w:rsidRDefault="000A09DF" w:rsidP="00211601">
      <w:pPr>
        <w:pStyle w:val="Heading2"/>
        <w:spacing w:line="360" w:lineRule="auto"/>
        <w:ind w:left="567" w:firstLine="284"/>
      </w:pPr>
      <w:r>
        <w:t>1.</w:t>
      </w:r>
      <w:r>
        <w:rPr>
          <w:rFonts w:ascii="Arial" w:eastAsia="Arial" w:hAnsi="Arial" w:cs="Arial"/>
        </w:rPr>
        <w:t xml:space="preserve"> </w:t>
      </w:r>
      <w:r>
        <w:t xml:space="preserve">Цел на дипломната работа </w:t>
      </w:r>
    </w:p>
    <w:p w:rsidR="00FD7D6F" w:rsidRDefault="000A09DF" w:rsidP="00211601">
      <w:pPr>
        <w:spacing w:after="17" w:line="360" w:lineRule="auto"/>
        <w:ind w:left="567" w:firstLine="284"/>
      </w:pPr>
      <w:r>
        <w:t xml:space="preserve"> </w:t>
      </w:r>
      <w:r w:rsidR="00FD7D6F" w:rsidRPr="00FD7D6F">
        <w:t>Целта на настоящата дипломна работа е да създаде информационна система, която да координира, регистрира и облекчи избора на различни дейнос</w:t>
      </w:r>
      <w:r w:rsidR="00FD7D6F">
        <w:t>ти, свързани с възможностите на потребителите във фирма "</w:t>
      </w:r>
      <w:r w:rsidR="00FD7D6F">
        <w:rPr>
          <w:lang w:val="en-US"/>
        </w:rPr>
        <w:t>NightClubGK</w:t>
      </w:r>
      <w:r w:rsidR="00FD7D6F">
        <w:t>". Фирмата "</w:t>
      </w:r>
      <w:r w:rsidR="00FD7D6F">
        <w:rPr>
          <w:lang w:val="en-US"/>
        </w:rPr>
        <w:t>NightClubGK</w:t>
      </w:r>
      <w:r w:rsidR="00FD7D6F" w:rsidRPr="00FD7D6F">
        <w:t xml:space="preserve">" е водеща </w:t>
      </w:r>
      <w:r w:rsidR="00FD7D6F">
        <w:t>сред нощните клубове</w:t>
      </w:r>
      <w:r w:rsidR="00FD7D6F" w:rsidRPr="00FD7D6F">
        <w:t>, отговаряща на високи стандарти в своята област и известна с престиж, професионализъм и качество.</w:t>
      </w:r>
      <w:r w:rsidR="00FD7D6F">
        <w:t xml:space="preserve"> </w:t>
      </w:r>
    </w:p>
    <w:p w:rsidR="00FD7D6F" w:rsidRDefault="00FD7D6F" w:rsidP="00211601">
      <w:pPr>
        <w:spacing w:after="17" w:line="360" w:lineRule="auto"/>
        <w:ind w:left="567" w:firstLine="284"/>
      </w:pPr>
      <w:r w:rsidRPr="00FD7D6F">
        <w:t>Основният мотив за изграждането на информационната система е да се подобри регистрирането и отчит</w:t>
      </w:r>
      <w:r>
        <w:t>ането на дейностите на потребителите</w:t>
      </w:r>
      <w:r w:rsidRPr="00FD7D6F">
        <w:t>, които досега са били обработвани ръчно, използв</w:t>
      </w:r>
      <w:r>
        <w:t>айки хартиени документи, таблици</w:t>
      </w:r>
      <w:r w:rsidRPr="00FD7D6F">
        <w:t xml:space="preserve"> на Microsoft Excel. Този процес е бил несъвършен и е необходимо да се преодолее със създаването на релационна база данни</w:t>
      </w:r>
      <w:r>
        <w:t xml:space="preserve">, като се използва Microsoft </w:t>
      </w:r>
      <w:r>
        <w:rPr>
          <w:lang w:val="en-US"/>
        </w:rPr>
        <w:t>Access</w:t>
      </w:r>
      <w:r w:rsidRPr="00FD7D6F">
        <w:t xml:space="preserve"> за съхранение на информацията.</w:t>
      </w:r>
      <w:r>
        <w:rPr>
          <w:lang w:val="en-US"/>
        </w:rPr>
        <w:t xml:space="preserve"> </w:t>
      </w:r>
      <w:r w:rsidRPr="00FD7D6F">
        <w:t>Информационната система трябва да предостави две клиентски приложения, насочени към двата основни типа потребители - Администратори и Техници. Достъпът до базата данни от тези приложения трябва да се осъществява чрез XML Web Service.</w:t>
      </w:r>
    </w:p>
    <w:p w:rsidR="00211601" w:rsidRDefault="00211601" w:rsidP="00211601">
      <w:pPr>
        <w:spacing w:after="17" w:line="360" w:lineRule="auto"/>
        <w:ind w:left="567" w:firstLine="284"/>
      </w:pPr>
    </w:p>
    <w:p w:rsidR="00211601" w:rsidRDefault="00211601" w:rsidP="00211601">
      <w:pPr>
        <w:spacing w:after="17" w:line="360" w:lineRule="auto"/>
        <w:ind w:left="567" w:firstLine="284"/>
      </w:pPr>
    </w:p>
    <w:p w:rsidR="00211601" w:rsidRDefault="00211601" w:rsidP="00211601">
      <w:pPr>
        <w:spacing w:after="17" w:line="360" w:lineRule="auto"/>
        <w:ind w:left="567" w:firstLine="284"/>
        <w:rPr>
          <w:ins w:id="247" w:author="STUDENTS-1409-8" w:date="2024-04-09T12:25:00Z"/>
          <w:lang w:val="en-US"/>
        </w:rPr>
      </w:pPr>
    </w:p>
    <w:p w:rsidR="00A30404" w:rsidRDefault="00A30404" w:rsidP="00211601">
      <w:pPr>
        <w:spacing w:after="17" w:line="360" w:lineRule="auto"/>
        <w:ind w:left="567" w:firstLine="284"/>
        <w:rPr>
          <w:ins w:id="248" w:author="STUDENTS-1409-8" w:date="2024-04-09T12:25:00Z"/>
          <w:lang w:val="en-US"/>
        </w:rPr>
      </w:pPr>
    </w:p>
    <w:p w:rsidR="00A30404" w:rsidRDefault="00A30404" w:rsidP="00211601">
      <w:pPr>
        <w:spacing w:after="17" w:line="360" w:lineRule="auto"/>
        <w:ind w:left="567" w:firstLine="284"/>
        <w:rPr>
          <w:ins w:id="249" w:author="STUDENTS-1409-8" w:date="2024-04-09T12:25:00Z"/>
          <w:lang w:val="en-US"/>
        </w:rPr>
      </w:pPr>
    </w:p>
    <w:p w:rsidR="00A30404" w:rsidRPr="00FD7D6F" w:rsidRDefault="00A30404" w:rsidP="00211601">
      <w:pPr>
        <w:spacing w:after="17" w:line="360" w:lineRule="auto"/>
        <w:ind w:left="567" w:firstLine="284"/>
        <w:rPr>
          <w:lang w:val="en-US"/>
        </w:rPr>
      </w:pPr>
      <w:bookmarkStart w:id="250" w:name="_GoBack"/>
      <w:bookmarkEnd w:id="250"/>
    </w:p>
    <w:p w:rsidR="00F57230" w:rsidRDefault="000A09DF" w:rsidP="00211601">
      <w:pPr>
        <w:pStyle w:val="Heading2"/>
        <w:spacing w:line="360" w:lineRule="auto"/>
        <w:ind w:left="567" w:firstLine="284"/>
      </w:pPr>
      <w:r>
        <w:lastRenderedPageBreak/>
        <w:t>2.</w:t>
      </w:r>
      <w:r>
        <w:rPr>
          <w:rFonts w:ascii="Arial" w:eastAsia="Arial" w:hAnsi="Arial" w:cs="Arial"/>
        </w:rPr>
        <w:t xml:space="preserve"> </w:t>
      </w:r>
      <w:r>
        <w:t xml:space="preserve">Структура на дипломната работа </w:t>
      </w:r>
    </w:p>
    <w:p w:rsidR="00F57230" w:rsidRDefault="000A09DF" w:rsidP="00211601">
      <w:pPr>
        <w:spacing w:after="16" w:line="360" w:lineRule="auto"/>
        <w:ind w:left="567" w:firstLine="284"/>
      </w:pPr>
      <w:r>
        <w:t xml:space="preserve"> </w:t>
      </w:r>
    </w:p>
    <w:p w:rsidR="00F57230" w:rsidRDefault="000A09DF" w:rsidP="00211601">
      <w:pPr>
        <w:spacing w:line="360" w:lineRule="auto"/>
        <w:ind w:left="567" w:right="705" w:firstLine="284"/>
      </w:pPr>
      <w:r>
        <w:t xml:space="preserve">В дипломната работа ще бъдат разгледани базата данни на системата и двете клиентски приложения, тъй като са реализирани основно от дипломанта. Дипломната работа се състои от увод,   три части, заключение, списък с използвана литература и приложения. </w:t>
      </w:r>
    </w:p>
    <w:p w:rsidR="00F57230" w:rsidRDefault="000A09DF" w:rsidP="00211601">
      <w:pPr>
        <w:spacing w:after="61" w:line="360" w:lineRule="auto"/>
        <w:ind w:left="567" w:right="901" w:firstLine="284"/>
      </w:pPr>
      <w:r>
        <w:rPr>
          <w:b/>
          <w:i/>
        </w:rPr>
        <w:t xml:space="preserve">         </w:t>
      </w:r>
      <w:r>
        <w:rPr>
          <w:i/>
        </w:rPr>
        <w:t>Увод</w:t>
      </w:r>
      <w:r>
        <w:t xml:space="preserve"> – запознаване с темата и целите на дипломната работа. </w:t>
      </w:r>
    </w:p>
    <w:p w:rsidR="00F57230" w:rsidRDefault="000A09DF" w:rsidP="00211601">
      <w:pPr>
        <w:spacing w:line="360" w:lineRule="auto"/>
        <w:ind w:left="567" w:right="705" w:firstLine="284"/>
        <w:rPr>
          <w:b/>
          <w:i/>
        </w:rPr>
      </w:pPr>
      <w:r>
        <w:rPr>
          <w:b/>
          <w:i/>
        </w:rPr>
        <w:t>Основна част</w:t>
      </w:r>
    </w:p>
    <w:p w:rsidR="00F57230" w:rsidRDefault="000A09DF" w:rsidP="00211601">
      <w:pPr>
        <w:spacing w:line="360" w:lineRule="auto"/>
        <w:ind w:left="567" w:right="705" w:firstLine="284"/>
      </w:pPr>
      <w:r>
        <w:rPr>
          <w:b/>
          <w:i/>
        </w:rPr>
        <w:t xml:space="preserve">   Първа глава - Проучване </w:t>
      </w:r>
      <w:r>
        <w:t xml:space="preserve">– Представлява проучвателната част на дипломен проект. Прави се преглед на съществуващи подобни програмни системи и продукти и преглед на известните развойни средства и среди </w:t>
      </w:r>
    </w:p>
    <w:p w:rsidR="00F57230" w:rsidRDefault="000A09DF" w:rsidP="00211601">
      <w:pPr>
        <w:spacing w:line="360" w:lineRule="auto"/>
        <w:ind w:left="567" w:right="705" w:firstLine="284"/>
      </w:pPr>
      <w:r>
        <w:rPr>
          <w:b/>
          <w:i/>
        </w:rPr>
        <w:t xml:space="preserve">Втора глава - Проектиране </w:t>
      </w:r>
      <w:r>
        <w:t xml:space="preserve">– Описание на изискванията към програмния продукт (SRS, use cases), описание на избраната технология и софтуерните средства, потребителски интерфейс (менюта, екрани, прозорци) </w:t>
      </w:r>
    </w:p>
    <w:p w:rsidR="00F57230" w:rsidRDefault="000A09DF" w:rsidP="00211601">
      <w:pPr>
        <w:spacing w:line="360" w:lineRule="auto"/>
        <w:ind w:left="567" w:right="705" w:firstLine="284"/>
      </w:pPr>
      <w:r>
        <w:rPr>
          <w:b/>
          <w:i/>
        </w:rPr>
        <w:t>Трета глава - Реализация</w:t>
      </w:r>
      <w:r>
        <w:rPr>
          <w:i/>
        </w:rPr>
        <w:t xml:space="preserve"> –</w:t>
      </w:r>
      <w:r>
        <w:t xml:space="preserve"> Същинската част на дипломния проект, която е с най-голям обем. Да включва описание на начина на реализация на алгоритмите, фрагменти от сорс кода със съответни  коментарии, структура на базата данни (E/R diagram)</w:t>
      </w:r>
    </w:p>
    <w:p w:rsidR="00F57230" w:rsidRDefault="000A09DF" w:rsidP="00211601">
      <w:pPr>
        <w:spacing w:line="360" w:lineRule="auto"/>
        <w:ind w:left="567" w:right="705" w:firstLine="284"/>
      </w:pPr>
      <w:r>
        <w:rPr>
          <w:b/>
          <w:i/>
        </w:rPr>
        <w:t>Заключение</w:t>
      </w:r>
      <w:r>
        <w:t xml:space="preserve"> - включва: обобщение на постиженията в дипломната работа; тенденции за усъвършенстване и обогатяване на разработката; възможностите за неговото приложение </w:t>
      </w:r>
    </w:p>
    <w:p w:rsidR="00F57230" w:rsidRDefault="000A09DF" w:rsidP="00211601">
      <w:pPr>
        <w:spacing w:line="360" w:lineRule="auto"/>
        <w:ind w:left="567" w:right="705" w:firstLine="284"/>
      </w:pPr>
      <w:r>
        <w:rPr>
          <w:b/>
          <w:i/>
        </w:rPr>
        <w:t>Използвана литература</w:t>
      </w:r>
      <w:r>
        <w:t xml:space="preserve"> - представя списък на използваните в процеса на разработка на системата литературни и електронни източници. </w:t>
      </w:r>
    </w:p>
    <w:p w:rsidR="00F57230" w:rsidRDefault="00F57230" w:rsidP="00211601">
      <w:pPr>
        <w:spacing w:line="360" w:lineRule="auto"/>
        <w:ind w:left="567" w:right="705" w:firstLine="284"/>
      </w:pPr>
    </w:p>
    <w:p w:rsidR="000A09DF" w:rsidRDefault="000A09DF" w:rsidP="00211601">
      <w:pPr>
        <w:spacing w:line="360" w:lineRule="auto"/>
        <w:ind w:left="567" w:right="705" w:firstLine="284"/>
      </w:pPr>
    </w:p>
    <w:p w:rsidR="000A09DF" w:rsidRDefault="000A09DF" w:rsidP="00211601">
      <w:pPr>
        <w:spacing w:line="360" w:lineRule="auto"/>
        <w:ind w:left="567" w:right="705" w:firstLine="284"/>
      </w:pPr>
    </w:p>
    <w:p w:rsidR="000A09DF" w:rsidRDefault="000A09DF" w:rsidP="00211601">
      <w:pPr>
        <w:spacing w:line="360" w:lineRule="auto"/>
        <w:ind w:left="567" w:right="705" w:firstLine="284"/>
      </w:pPr>
    </w:p>
    <w:p w:rsidR="000A09DF" w:rsidRDefault="000A09DF" w:rsidP="00211601">
      <w:pPr>
        <w:spacing w:line="360" w:lineRule="auto"/>
        <w:ind w:left="567" w:right="705" w:firstLine="284"/>
      </w:pPr>
    </w:p>
    <w:p w:rsidR="000A09DF" w:rsidRDefault="000A09DF" w:rsidP="00211601">
      <w:pPr>
        <w:spacing w:line="360" w:lineRule="auto"/>
        <w:ind w:left="567" w:right="705" w:firstLine="284"/>
      </w:pPr>
    </w:p>
    <w:p w:rsidR="000A09DF" w:rsidRDefault="000A09DF" w:rsidP="00211601">
      <w:pPr>
        <w:spacing w:line="360" w:lineRule="auto"/>
        <w:ind w:left="567" w:right="705" w:firstLine="284"/>
      </w:pPr>
    </w:p>
    <w:p w:rsidR="000A09DF" w:rsidRDefault="000A09DF" w:rsidP="00211601">
      <w:pPr>
        <w:spacing w:line="360" w:lineRule="auto"/>
        <w:ind w:left="567" w:right="705" w:firstLine="284"/>
      </w:pPr>
    </w:p>
    <w:p w:rsidR="000A09DF" w:rsidRDefault="000A09DF" w:rsidP="00211601">
      <w:pPr>
        <w:spacing w:line="360" w:lineRule="auto"/>
        <w:ind w:left="567" w:right="705" w:firstLine="284"/>
      </w:pPr>
    </w:p>
    <w:p w:rsidR="000A09DF" w:rsidRDefault="000A09DF" w:rsidP="00211601">
      <w:pPr>
        <w:spacing w:line="360" w:lineRule="auto"/>
        <w:ind w:left="567" w:right="705" w:firstLine="284"/>
      </w:pPr>
    </w:p>
    <w:p w:rsidR="000A09DF" w:rsidRDefault="000A09DF" w:rsidP="00211601">
      <w:pPr>
        <w:spacing w:line="360" w:lineRule="auto"/>
        <w:ind w:left="567" w:right="705" w:firstLine="284"/>
      </w:pPr>
    </w:p>
    <w:p w:rsidR="00685955" w:rsidRDefault="00685955" w:rsidP="00211601">
      <w:pPr>
        <w:spacing w:line="360" w:lineRule="auto"/>
        <w:ind w:left="567" w:right="705" w:firstLine="284"/>
      </w:pPr>
    </w:p>
    <w:p w:rsidR="00CA4D46" w:rsidRPr="00E84311" w:rsidRDefault="00CA4D46" w:rsidP="00716BCC">
      <w:pPr>
        <w:pStyle w:val="Heading1"/>
        <w:numPr>
          <w:ilvl w:val="0"/>
          <w:numId w:val="17"/>
        </w:numPr>
        <w:spacing w:line="360" w:lineRule="auto"/>
        <w:ind w:right="0"/>
        <w:rPr>
          <w:sz w:val="24"/>
        </w:rPr>
        <w:pPrChange w:id="251" w:author="STUDENTS-1409-8" w:date="2024-04-09T11:52:00Z">
          <w:pPr>
            <w:pStyle w:val="Heading1"/>
            <w:numPr>
              <w:numId w:val="16"/>
            </w:numPr>
            <w:spacing w:line="360" w:lineRule="auto"/>
            <w:ind w:left="567" w:right="0" w:firstLine="284"/>
          </w:pPr>
        </w:pPrChange>
      </w:pPr>
      <w:r w:rsidRPr="00E84311">
        <w:rPr>
          <w:sz w:val="24"/>
        </w:rPr>
        <w:lastRenderedPageBreak/>
        <w:t>Проучване</w:t>
      </w:r>
    </w:p>
    <w:p w:rsidR="009C3286" w:rsidRPr="00716BCC" w:rsidRDefault="009C3286" w:rsidP="00716BCC">
      <w:pPr>
        <w:pStyle w:val="ListParagraph"/>
        <w:numPr>
          <w:ilvl w:val="1"/>
          <w:numId w:val="17"/>
        </w:numPr>
        <w:spacing w:after="110" w:line="360" w:lineRule="auto"/>
        <w:rPr>
          <w:b/>
          <w:rPrChange w:id="252" w:author="STUDENTS-1409-8" w:date="2024-04-09T11:52:00Z">
            <w:rPr/>
          </w:rPrChange>
        </w:rPr>
        <w:pPrChange w:id="253" w:author="STUDENTS-1409-8" w:date="2024-04-09T11:52:00Z">
          <w:pPr>
            <w:pStyle w:val="ListParagraph"/>
            <w:numPr>
              <w:ilvl w:val="1"/>
              <w:numId w:val="13"/>
            </w:numPr>
            <w:spacing w:after="110" w:line="360" w:lineRule="auto"/>
            <w:ind w:left="567" w:firstLine="284"/>
            <w:jc w:val="both"/>
          </w:pPr>
        </w:pPrChange>
      </w:pPr>
      <w:r w:rsidRPr="00716BCC">
        <w:rPr>
          <w:b/>
          <w:rPrChange w:id="254" w:author="STUDENTS-1409-8" w:date="2024-04-09T11:52:00Z">
            <w:rPr/>
          </w:rPrChange>
        </w:rPr>
        <w:t>Използвани технологии и инструменти</w:t>
      </w:r>
    </w:p>
    <w:p w:rsidR="009C3286" w:rsidRPr="00E84311" w:rsidRDefault="009C3286" w:rsidP="00211601">
      <w:pPr>
        <w:pStyle w:val="ListParagraph"/>
        <w:numPr>
          <w:ilvl w:val="0"/>
          <w:numId w:val="14"/>
        </w:numPr>
        <w:spacing w:line="360" w:lineRule="auto"/>
        <w:ind w:left="567" w:firstLine="284"/>
        <w:jc w:val="both"/>
        <w:rPr>
          <w:rFonts w:ascii="Times New Roman" w:hAnsi="Times New Roman" w:cs="Times New Roman"/>
          <w:b/>
          <w:i/>
          <w:sz w:val="24"/>
          <w:szCs w:val="24"/>
        </w:rPr>
      </w:pPr>
      <w:r w:rsidRPr="00E84311">
        <w:rPr>
          <w:rFonts w:ascii="Times New Roman" w:hAnsi="Times New Roman" w:cs="Times New Roman"/>
          <w:b/>
          <w:i/>
          <w:sz w:val="24"/>
          <w:szCs w:val="24"/>
        </w:rPr>
        <w:t>Microsoft .NET Framework</w:t>
      </w:r>
    </w:p>
    <w:p w:rsidR="00D001A9" w:rsidRDefault="00D001A9" w:rsidP="00211601">
      <w:pPr>
        <w:spacing w:line="360" w:lineRule="auto"/>
        <w:ind w:left="567" w:firstLine="284"/>
      </w:pPr>
      <w:r>
        <w:t>Microsoft .NET Framework в десктоп приложенията, разработвани с C#, предоставя обширна среда и инструменти, които значително облекчават процеса на създаване на софтуер с богат функционален и графичен потребителски интерфейс. С използването на технологии като Windows Presentation Foundation (WPF) и Windows Forms, разработчиците могат лесно да създават интерактивни и стилови приложения, които отговарят на нуждите на потребителите.</w:t>
      </w:r>
    </w:p>
    <w:p w:rsidR="00D001A9" w:rsidRDefault="009E5DDA" w:rsidP="00211601">
      <w:pPr>
        <w:spacing w:line="360" w:lineRule="auto"/>
        <w:ind w:left="567" w:firstLine="284"/>
        <w:rPr>
          <w:lang w:val="en-US"/>
        </w:rPr>
      </w:pPr>
      <w:r>
        <w:rPr>
          <w:noProof/>
        </w:rPr>
        <w:drawing>
          <wp:inline distT="0" distB="0" distL="0" distR="0">
            <wp:extent cx="5646282" cy="3413051"/>
            <wp:effectExtent l="0" t="0" r="0" b="0"/>
            <wp:docPr id="3" name="Picture 3" descr="C:\Users\Admin\AppData\Local\Microsoft\Windows\INetCache\Content.Word\data-sour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Microsoft\Windows\INetCache\Content.Word\data-source.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60652" cy="3421737"/>
                    </a:xfrm>
                    <a:prstGeom prst="rect">
                      <a:avLst/>
                    </a:prstGeom>
                    <a:noFill/>
                    <a:ln>
                      <a:noFill/>
                    </a:ln>
                  </pic:spPr>
                </pic:pic>
              </a:graphicData>
            </a:graphic>
          </wp:inline>
        </w:drawing>
      </w:r>
    </w:p>
    <w:p w:rsidR="00D001A9" w:rsidRDefault="00D001A9" w:rsidP="00211601">
      <w:pPr>
        <w:spacing w:after="0" w:line="360" w:lineRule="auto"/>
        <w:ind w:left="567" w:right="569" w:firstLine="284"/>
        <w:jc w:val="center"/>
      </w:pPr>
      <w:r>
        <w:t>фиг. 1</w:t>
      </w:r>
      <w:r w:rsidRPr="00CC738E">
        <w:t xml:space="preserve"> Архитектура на .NET Framework</w:t>
      </w:r>
    </w:p>
    <w:p w:rsidR="00D001A9" w:rsidRPr="00D001A9" w:rsidRDefault="00D001A9" w:rsidP="00211601">
      <w:pPr>
        <w:spacing w:after="0" w:line="360" w:lineRule="auto"/>
        <w:ind w:left="567" w:right="569" w:firstLine="284"/>
      </w:pPr>
    </w:p>
    <w:p w:rsidR="00D001A9" w:rsidRDefault="00D001A9" w:rsidP="00211601">
      <w:pPr>
        <w:spacing w:line="360" w:lineRule="auto"/>
        <w:ind w:left="567" w:firstLine="284"/>
      </w:pPr>
      <w:r>
        <w:t>.NET Framework също така предоставя средства за лесно взаимодействие с бази от данни чрез ADO.NET и Entity Framework. Този инструментариум улеснява работата със заявки и манипулирането на данни, обогатявайки функционалността на десктоп приложенията с обширна обработка на информация.</w:t>
      </w:r>
    </w:p>
    <w:p w:rsidR="00D001A9" w:rsidRDefault="00D001A9" w:rsidP="00211601">
      <w:pPr>
        <w:spacing w:line="360" w:lineRule="auto"/>
        <w:ind w:left="567" w:firstLine="284"/>
      </w:pPr>
      <w:r>
        <w:t>Възможността за асинхронно програмиране в .NET Framework дава възможност за изпълнение на задачи, които не блокират потребителския интерфейс по време на изпълнение, подобрявайки общото потребителско изживяване.</w:t>
      </w:r>
    </w:p>
    <w:p w:rsidR="00D001A9" w:rsidRDefault="00D001A9" w:rsidP="00211601">
      <w:pPr>
        <w:spacing w:line="360" w:lineRule="auto"/>
        <w:ind w:left="567" w:firstLine="284"/>
      </w:pPr>
      <w:r>
        <w:t>Освен това, .NET Framework предлага вградени механизми за управление на грешки и изключения, което улеснява откриването и обработката на проблеми по време на изпълнение.</w:t>
      </w:r>
    </w:p>
    <w:p w:rsidR="00D001A9" w:rsidRDefault="00D001A9" w:rsidP="00211601">
      <w:pPr>
        <w:spacing w:line="360" w:lineRule="auto"/>
        <w:ind w:left="567" w:firstLine="284"/>
      </w:pPr>
      <w:r>
        <w:lastRenderedPageBreak/>
        <w:t>Богатите библиотеки на .NET Framework предоставят средства за обработка на различни формати на данни и файлове, както и за съхранение и защита на данни, включително механизми за шифроване и безопасност.</w:t>
      </w:r>
    </w:p>
    <w:p w:rsidR="00D001A9" w:rsidRDefault="00D001A9" w:rsidP="00211601">
      <w:pPr>
        <w:spacing w:line="360" w:lineRule="auto"/>
        <w:ind w:left="567" w:firstLine="284"/>
      </w:pPr>
      <w:r>
        <w:t>Накрая, възможността за интеграция с други технологии и услуги допълнително обогатява възможностите на .NET Framework, предоставяйки гъвкавост и съвместимост между различни приложения и системи. Това прави .NET Framework подходящ избор за разработка на разнообразни и сложни десктоп приложения.</w:t>
      </w:r>
    </w:p>
    <w:p w:rsidR="00211601" w:rsidRDefault="005D7C20" w:rsidP="00211601">
      <w:pPr>
        <w:spacing w:line="360" w:lineRule="auto"/>
        <w:ind w:left="567" w:firstLine="284"/>
        <w:rPr>
          <w:lang w:val="en-US"/>
        </w:rPr>
      </w:pPr>
      <w:r>
        <w:rPr>
          <w:b/>
          <w:i/>
        </w:rPr>
        <w:t xml:space="preserve">       </w:t>
      </w:r>
      <w:r w:rsidR="00E84311" w:rsidRPr="00E84311">
        <w:rPr>
          <w:b/>
          <w:i/>
        </w:rPr>
        <w:t>Common Language Runtime (CLR)</w:t>
      </w:r>
      <w:r w:rsidR="00E84311">
        <w:t xml:space="preserve"> – Това е среда, която изпълнява приложе</w:t>
      </w:r>
      <w:r w:rsidR="00211601">
        <w:rPr>
          <w:lang w:val="en-US"/>
        </w:rPr>
        <w:t>-</w:t>
      </w:r>
    </w:p>
    <w:p w:rsidR="00E84311" w:rsidRDefault="00E84311" w:rsidP="00211601">
      <w:pPr>
        <w:spacing w:line="360" w:lineRule="auto"/>
        <w:ind w:left="567" w:firstLine="284"/>
      </w:pPr>
      <w:r>
        <w:t>нията написани на .NET.</w:t>
      </w:r>
    </w:p>
    <w:p w:rsidR="00E84311" w:rsidRDefault="00E84311" w:rsidP="00211601">
      <w:pPr>
        <w:spacing w:line="360" w:lineRule="auto"/>
        <w:ind w:left="567" w:right="569" w:firstLine="284"/>
      </w:pPr>
      <w:r>
        <w:rPr>
          <w:b/>
          <w:i/>
        </w:rPr>
        <w:t xml:space="preserve">      </w:t>
      </w:r>
      <w:r w:rsidRPr="00E84311">
        <w:rPr>
          <w:b/>
          <w:i/>
        </w:rPr>
        <w:t>Framework Class Library (FCL)</w:t>
      </w:r>
      <w:r>
        <w:t xml:space="preserve"> – Представлява стандартна библиотека от класове спомагаща разработването на .NET приложения. Предоставя основната функционалност за</w:t>
      </w:r>
      <w:r w:rsidR="005D7C20">
        <w:t xml:space="preserve"> </w:t>
      </w:r>
      <w:r>
        <w:t>разработка: ADO.NET, XML, ASP.NET, Web Services, Windows Forms.</w:t>
      </w:r>
    </w:p>
    <w:p w:rsidR="000A09DF" w:rsidRPr="00E84311" w:rsidRDefault="00E84311" w:rsidP="00211601">
      <w:pPr>
        <w:spacing w:line="360" w:lineRule="auto"/>
        <w:ind w:left="567" w:right="569" w:firstLine="284"/>
      </w:pPr>
      <w:r w:rsidRPr="00E84311">
        <w:t>Архитектурата на .NET</w:t>
      </w:r>
      <w:r w:rsidR="00D001A9">
        <w:t xml:space="preserve"> Framework е показана на фиг. 2</w:t>
      </w:r>
    </w:p>
    <w:p w:rsidR="000A09DF" w:rsidRPr="00E84311" w:rsidRDefault="00D001A9" w:rsidP="00211601">
      <w:pPr>
        <w:spacing w:line="360" w:lineRule="auto"/>
        <w:ind w:left="567" w:right="569" w:firstLine="284"/>
        <w:jc w:val="center"/>
      </w:pPr>
      <w:r w:rsidRPr="00D001A9">
        <w:rPr>
          <w:noProof/>
        </w:rPr>
        <w:drawing>
          <wp:inline distT="0" distB="0" distL="0" distR="0">
            <wp:extent cx="4572000" cy="3543300"/>
            <wp:effectExtent l="0" t="0" r="0" b="0"/>
            <wp:docPr id="1" name="Picture 1" descr="C:\Users\Admin\Desktop\Framwork-Class-Library-FCL-in-Dot-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Framwork-Class-Library-FCL-in-Dot-NET.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72000" cy="3543300"/>
                    </a:xfrm>
                    <a:prstGeom prst="rect">
                      <a:avLst/>
                    </a:prstGeom>
                    <a:noFill/>
                    <a:ln>
                      <a:noFill/>
                    </a:ln>
                  </pic:spPr>
                </pic:pic>
              </a:graphicData>
            </a:graphic>
          </wp:inline>
        </w:drawing>
      </w:r>
    </w:p>
    <w:p w:rsidR="00F57230" w:rsidRPr="00D001A9" w:rsidRDefault="00D001A9" w:rsidP="00211601">
      <w:pPr>
        <w:spacing w:after="0" w:line="360" w:lineRule="auto"/>
        <w:ind w:left="567" w:right="569" w:firstLine="284"/>
        <w:jc w:val="center"/>
        <w:rPr>
          <w:lang w:val="en-US"/>
        </w:rPr>
      </w:pPr>
      <w:r>
        <w:t xml:space="preserve">фиг. 2 Архитектура на </w:t>
      </w:r>
      <w:r w:rsidR="00CC738E" w:rsidRPr="00CC738E">
        <w:t xml:space="preserve"> Framework</w:t>
      </w:r>
      <w:r>
        <w:rPr>
          <w:lang w:val="en-US"/>
        </w:rPr>
        <w:t xml:space="preserve"> class library</w:t>
      </w:r>
    </w:p>
    <w:p w:rsidR="00CC738E" w:rsidRDefault="00CC738E" w:rsidP="00211601">
      <w:pPr>
        <w:spacing w:after="0" w:line="360" w:lineRule="auto"/>
        <w:ind w:left="567" w:right="569" w:firstLine="284"/>
      </w:pPr>
    </w:p>
    <w:p w:rsidR="00CC738E" w:rsidRPr="005D7C20" w:rsidRDefault="00CC738E" w:rsidP="00211601">
      <w:pPr>
        <w:pStyle w:val="ListParagraph"/>
        <w:numPr>
          <w:ilvl w:val="0"/>
          <w:numId w:val="14"/>
        </w:numPr>
        <w:spacing w:line="360" w:lineRule="auto"/>
        <w:ind w:left="567" w:right="569" w:firstLine="284"/>
        <w:jc w:val="both"/>
        <w:rPr>
          <w:rFonts w:ascii="Times New Roman" w:hAnsi="Times New Roman" w:cs="Times New Roman"/>
          <w:b/>
          <w:i/>
          <w:sz w:val="24"/>
          <w:szCs w:val="24"/>
        </w:rPr>
      </w:pPr>
      <w:r w:rsidRPr="005D7C20">
        <w:rPr>
          <w:rFonts w:ascii="Times New Roman" w:hAnsi="Times New Roman" w:cs="Times New Roman"/>
          <w:b/>
          <w:i/>
          <w:sz w:val="24"/>
          <w:szCs w:val="24"/>
        </w:rPr>
        <w:t xml:space="preserve">Microsoft </w:t>
      </w:r>
      <w:r w:rsidRPr="005D7C20">
        <w:rPr>
          <w:rFonts w:ascii="Times New Roman" w:hAnsi="Times New Roman" w:cs="Times New Roman"/>
          <w:b/>
          <w:i/>
          <w:sz w:val="24"/>
          <w:szCs w:val="24"/>
          <w:lang w:val="en-US"/>
        </w:rPr>
        <w:t>Access</w:t>
      </w:r>
    </w:p>
    <w:p w:rsidR="00787DA0" w:rsidRDefault="00D001A9" w:rsidP="00211601">
      <w:pPr>
        <w:spacing w:after="0" w:line="360" w:lineRule="auto"/>
        <w:ind w:left="567" w:right="569" w:firstLine="284"/>
      </w:pPr>
      <w:r w:rsidRPr="00D001A9">
        <w:t xml:space="preserve">Microsoft Access е система за управление на бази от данни (СУБД), разработена от Microsoft. Тя предоставя графичен интерфейс за създаване и управление на бази от данни, форми, отчети и заявки. Access е насочен към малки и средни предприятия, като осигурява лесен начин за работа с данни и генериране на отчети, но не е предназначен </w:t>
      </w:r>
      <w:r w:rsidRPr="00D001A9">
        <w:lastRenderedPageBreak/>
        <w:t>за по-големи и сложни приложения, за които се използват по-мощни релационни бази от данни.</w:t>
      </w:r>
    </w:p>
    <w:p w:rsidR="00787DA0" w:rsidRPr="00716BCC" w:rsidRDefault="00787DA0" w:rsidP="00716BCC">
      <w:pPr>
        <w:pStyle w:val="ListParagraph"/>
        <w:numPr>
          <w:ilvl w:val="1"/>
          <w:numId w:val="17"/>
        </w:numPr>
        <w:spacing w:line="360" w:lineRule="auto"/>
        <w:ind w:right="569"/>
        <w:rPr>
          <w:b/>
          <w:i/>
          <w:lang w:val="ru-RU"/>
          <w:rPrChange w:id="255" w:author="STUDENTS-1409-8" w:date="2024-04-09T11:52:00Z">
            <w:rPr>
              <w:lang w:val="ru-RU"/>
            </w:rPr>
          </w:rPrChange>
        </w:rPr>
        <w:pPrChange w:id="256" w:author="STUDENTS-1409-8" w:date="2024-04-09T11:52:00Z">
          <w:pPr>
            <w:pStyle w:val="ListParagraph"/>
            <w:numPr>
              <w:ilvl w:val="1"/>
              <w:numId w:val="13"/>
            </w:numPr>
            <w:spacing w:line="360" w:lineRule="auto"/>
            <w:ind w:left="567" w:right="569" w:firstLine="284"/>
            <w:jc w:val="both"/>
          </w:pPr>
        </w:pPrChange>
      </w:pPr>
      <w:r w:rsidRPr="00716BCC">
        <w:rPr>
          <w:b/>
          <w:i/>
          <w:lang w:val="ru-RU"/>
          <w:rPrChange w:id="257" w:author="STUDENTS-1409-8" w:date="2024-04-09T11:52:00Z">
            <w:rPr>
              <w:lang w:val="ru-RU"/>
            </w:rPr>
          </w:rPrChange>
        </w:rPr>
        <w:t>Създаване на менюта във форма на приложение</w:t>
      </w:r>
    </w:p>
    <w:p w:rsidR="00787DA0" w:rsidRPr="00787DA0" w:rsidRDefault="00787DA0" w:rsidP="00211601">
      <w:pPr>
        <w:spacing w:line="360" w:lineRule="auto"/>
        <w:ind w:left="567" w:right="569" w:firstLine="284"/>
        <w:rPr>
          <w:lang w:val="ru-RU"/>
        </w:rPr>
      </w:pPr>
      <w:r w:rsidRPr="00787DA0">
        <w:rPr>
          <w:lang w:val="ru-RU"/>
        </w:rPr>
        <w:t>Менютата са важен елемент на формите в едно приложение с графичен потребителски интерфейс. Чрез тях потребителят има възможност за бърз достъп при изпълнение на избрана от него операция чрез директен избор на съответната команда от менюто на приложението. Менютата са организирани в йерархична структура. Даден елемент от меню, сам по себе си може да представлява меню, когато се използва за визуализиране на елементи от подменю.</w:t>
      </w:r>
    </w:p>
    <w:p w:rsidR="00F57230" w:rsidRPr="00E84311" w:rsidRDefault="000A09DF" w:rsidP="00211601">
      <w:pPr>
        <w:spacing w:after="0" w:line="360" w:lineRule="auto"/>
        <w:ind w:left="567" w:right="569" w:firstLine="284"/>
      </w:pPr>
      <w:r w:rsidRPr="00E84311">
        <w:t xml:space="preserve"> </w:t>
      </w:r>
      <w:r w:rsidRPr="00E84311">
        <w:tab/>
        <w:t xml:space="preserve"> </w:t>
      </w:r>
    </w:p>
    <w:p w:rsidR="00F57230" w:rsidRPr="00E84311" w:rsidRDefault="00CA4D46" w:rsidP="00211601">
      <w:pPr>
        <w:pStyle w:val="Heading1"/>
        <w:spacing w:line="360" w:lineRule="auto"/>
        <w:ind w:left="567" w:right="569" w:firstLine="284"/>
        <w:rPr>
          <w:sz w:val="24"/>
        </w:rPr>
      </w:pPr>
      <w:r w:rsidRPr="00E84311">
        <w:rPr>
          <w:sz w:val="24"/>
          <w:lang w:val="en-US"/>
        </w:rPr>
        <w:t>I</w:t>
      </w:r>
      <w:ins w:id="258" w:author="STUDENTS-1409-8" w:date="2024-04-09T11:52:00Z">
        <w:r w:rsidR="00716BCC">
          <w:rPr>
            <w:sz w:val="24"/>
            <w:lang w:val="en-US"/>
          </w:rPr>
          <w:t>I</w:t>
        </w:r>
      </w:ins>
      <w:r w:rsidRPr="00E84311">
        <w:rPr>
          <w:sz w:val="24"/>
          <w:lang w:val="en-US"/>
        </w:rPr>
        <w:t>I</w:t>
      </w:r>
      <w:r w:rsidRPr="00E84311">
        <w:rPr>
          <w:sz w:val="24"/>
          <w:lang w:val="ru-RU"/>
        </w:rPr>
        <w:t xml:space="preserve">. </w:t>
      </w:r>
      <w:r w:rsidR="003609C7" w:rsidRPr="00E84311">
        <w:rPr>
          <w:sz w:val="24"/>
        </w:rPr>
        <w:t>Проектиране</w:t>
      </w:r>
    </w:p>
    <w:p w:rsidR="00F57230" w:rsidRPr="00E84311" w:rsidRDefault="000A09DF" w:rsidP="00211601">
      <w:pPr>
        <w:spacing w:after="16" w:line="360" w:lineRule="auto"/>
        <w:ind w:left="567" w:right="569" w:firstLine="284"/>
      </w:pPr>
      <w:r w:rsidRPr="00E84311">
        <w:t xml:space="preserve"> </w:t>
      </w:r>
    </w:p>
    <w:p w:rsidR="00321DCC" w:rsidRDefault="00321DCC" w:rsidP="00211601">
      <w:pPr>
        <w:spacing w:after="16" w:line="360" w:lineRule="auto"/>
        <w:ind w:left="567" w:firstLine="284"/>
        <w:rPr>
          <w:lang w:val="en-US"/>
        </w:rPr>
      </w:pPr>
      <w:r>
        <w:rPr>
          <w:lang w:val="en-US"/>
        </w:rPr>
        <w:t xml:space="preserve"> </w:t>
      </w:r>
      <w:r w:rsidRPr="00321DCC">
        <w:t xml:space="preserve">При създаването на повечето приложения, един от първите стъпки е определянето на графичния потребителски интерфейс, който да осигури на потребителите удобство при работата с програмата. Развитието на софтуерни системи с висока сложност, което често се извършва от различни екипи специалисти, изисква прилагането на стандарти и ефективни методологии за разработка. </w:t>
      </w:r>
    </w:p>
    <w:p w:rsidR="00F57230" w:rsidRPr="00E84311" w:rsidRDefault="00321DCC" w:rsidP="00211601">
      <w:pPr>
        <w:spacing w:after="16" w:line="360" w:lineRule="auto"/>
        <w:ind w:left="567" w:firstLine="284"/>
      </w:pPr>
      <w:r w:rsidRPr="00321DCC">
        <w:t>В случая създаването на клиентския интерфейс на системата се извърши с използването на .NET Framework библиотеката, като инструментът Windows Forms предостави възможност за бързо и лесно създаване на графичен потребителски интерфейс. Тази платформа е базирана на концепцията за Rapid Application Development (RAD), която позволява визуално създаване на приложения чрез комбиниране на готови компоненти и автоматично генериране на голяма част от програмния код. Windows Forms предлага разнообразие от класове и типове, които бяха използвани при създаването на клиентските приложения в системата.</w:t>
      </w:r>
      <w:r w:rsidR="000A09DF" w:rsidRPr="00E84311">
        <w:t xml:space="preserve">  </w:t>
      </w:r>
    </w:p>
    <w:p w:rsidR="00321DCC" w:rsidRDefault="00321DCC" w:rsidP="00211601">
      <w:pPr>
        <w:pStyle w:val="Heading2"/>
        <w:spacing w:line="360" w:lineRule="auto"/>
        <w:ind w:left="567" w:firstLine="284"/>
        <w:rPr>
          <w:sz w:val="24"/>
        </w:rPr>
      </w:pPr>
    </w:p>
    <w:p w:rsidR="00F57230" w:rsidRPr="00E84311" w:rsidRDefault="00716BCC" w:rsidP="00211601">
      <w:pPr>
        <w:pStyle w:val="Heading2"/>
        <w:spacing w:line="360" w:lineRule="auto"/>
        <w:ind w:left="567" w:firstLine="284"/>
        <w:rPr>
          <w:sz w:val="24"/>
        </w:rPr>
      </w:pPr>
      <w:ins w:id="259" w:author="STUDENTS-1409-8" w:date="2024-04-09T11:53:00Z">
        <w:r>
          <w:rPr>
            <w:sz w:val="24"/>
            <w:lang w:val="en-US"/>
          </w:rPr>
          <w:t>3</w:t>
        </w:r>
      </w:ins>
      <w:del w:id="260" w:author="STUDENTS-1409-8" w:date="2024-04-09T11:53:00Z">
        <w:r w:rsidR="003609C7" w:rsidRPr="00E84311" w:rsidDel="00716BCC">
          <w:rPr>
            <w:sz w:val="24"/>
          </w:rPr>
          <w:delText>2</w:delText>
        </w:r>
      </w:del>
      <w:r w:rsidR="003609C7" w:rsidRPr="00E84311">
        <w:rPr>
          <w:sz w:val="24"/>
        </w:rPr>
        <w:t>.</w:t>
      </w:r>
      <w:r w:rsidR="000A09DF" w:rsidRPr="00E84311">
        <w:rPr>
          <w:sz w:val="24"/>
        </w:rPr>
        <w:t>1.</w:t>
      </w:r>
      <w:r w:rsidR="000A09DF" w:rsidRPr="00E84311">
        <w:rPr>
          <w:rFonts w:eastAsia="Arial"/>
          <w:sz w:val="24"/>
        </w:rPr>
        <w:t xml:space="preserve"> </w:t>
      </w:r>
      <w:r w:rsidR="000A09DF" w:rsidRPr="00E84311">
        <w:rPr>
          <w:sz w:val="24"/>
        </w:rPr>
        <w:t xml:space="preserve">Модел на случаи на употреба- (Use Case) модел </w:t>
      </w:r>
    </w:p>
    <w:p w:rsidR="00F57230" w:rsidRPr="00E84311" w:rsidRDefault="000A09DF" w:rsidP="00211601">
      <w:pPr>
        <w:spacing w:after="17" w:line="360" w:lineRule="auto"/>
        <w:ind w:left="567" w:firstLine="284"/>
      </w:pPr>
      <w:r w:rsidRPr="00E84311">
        <w:t xml:space="preserve"> </w:t>
      </w:r>
    </w:p>
    <w:p w:rsidR="00F57230" w:rsidRPr="00E84311" w:rsidRDefault="000A09DF" w:rsidP="00211601">
      <w:pPr>
        <w:spacing w:line="360" w:lineRule="auto"/>
        <w:ind w:left="567" w:right="705" w:firstLine="284"/>
      </w:pPr>
      <w:r w:rsidRPr="00E84311">
        <w:t xml:space="preserve">Моделът на случаите на употреба съдържа актьорите, случаите на употреба, както и връзките между тях. Моделът на случаите на употреба се представя с помощта на UML диаграми, които показват актьорите и случаите на употреба от различни гледни точки и с различни цели. </w:t>
      </w:r>
    </w:p>
    <w:p w:rsidR="00F57230" w:rsidRDefault="000A09DF" w:rsidP="00211601">
      <w:pPr>
        <w:spacing w:after="72" w:line="360" w:lineRule="auto"/>
        <w:ind w:left="567" w:firstLine="284"/>
      </w:pPr>
      <w:r>
        <w:t xml:space="preserve"> </w:t>
      </w:r>
      <w:r>
        <w:rPr>
          <w:b/>
        </w:rPr>
        <w:t xml:space="preserve"> </w:t>
      </w:r>
    </w:p>
    <w:p w:rsidR="00F57230" w:rsidRDefault="00716BCC" w:rsidP="00211601">
      <w:pPr>
        <w:spacing w:after="4" w:line="360" w:lineRule="auto"/>
        <w:ind w:left="567" w:right="221" w:firstLine="284"/>
      </w:pPr>
      <w:ins w:id="261" w:author="STUDENTS-1409-8" w:date="2024-04-09T11:53:00Z">
        <w:r>
          <w:rPr>
            <w:b/>
            <w:lang w:val="en-US"/>
          </w:rPr>
          <w:t>3</w:t>
        </w:r>
      </w:ins>
      <w:del w:id="262" w:author="STUDENTS-1409-8" w:date="2024-04-09T11:53:00Z">
        <w:r w:rsidR="000A09DF" w:rsidDel="00716BCC">
          <w:rPr>
            <w:b/>
          </w:rPr>
          <w:delText>1</w:delText>
        </w:r>
      </w:del>
      <w:r w:rsidR="000A09DF">
        <w:rPr>
          <w:b/>
        </w:rPr>
        <w:t>.1</w:t>
      </w:r>
      <w:r w:rsidR="000A09DF">
        <w:rPr>
          <w:rFonts w:ascii="Arial" w:eastAsia="Arial" w:hAnsi="Arial" w:cs="Arial"/>
          <w:b/>
        </w:rPr>
        <w:t xml:space="preserve"> </w:t>
      </w:r>
      <w:r w:rsidR="000A09DF">
        <w:rPr>
          <w:b/>
        </w:rPr>
        <w:t>С</w:t>
      </w:r>
      <w:r w:rsidR="000A09DF">
        <w:rPr>
          <w:b/>
          <w:i/>
        </w:rPr>
        <w:t>лучай на употреба - Идентифициране на потребител (Log in)</w:t>
      </w:r>
      <w:r w:rsidR="000A09DF">
        <w:rPr>
          <w:b/>
        </w:rPr>
        <w:t xml:space="preserve"> </w:t>
      </w:r>
    </w:p>
    <w:p w:rsidR="00F57230" w:rsidRDefault="000A09DF" w:rsidP="00211601">
      <w:pPr>
        <w:spacing w:line="360" w:lineRule="auto"/>
        <w:ind w:left="567" w:right="705" w:firstLine="284"/>
      </w:pPr>
      <w:r>
        <w:lastRenderedPageBreak/>
        <w:t>Потребителят се идентифицира в системата чрез парола и име след направена предварителна ргистрация от негова страна в определена форма.</w:t>
      </w:r>
    </w:p>
    <w:p w:rsidR="00F57230" w:rsidRDefault="000A09DF" w:rsidP="00211601">
      <w:pPr>
        <w:spacing w:line="360" w:lineRule="auto"/>
        <w:ind w:left="567" w:right="2" w:firstLine="284"/>
      </w:pPr>
      <w:r>
        <w:rPr>
          <w:i/>
        </w:rPr>
        <w:t>Предусловие</w:t>
      </w:r>
      <w:r>
        <w:t xml:space="preserve">: Потребитлят е въвел парола в първата форма от приложението- </w:t>
      </w:r>
      <w:r>
        <w:rPr>
          <w:i/>
        </w:rPr>
        <w:t>WelcomeForm</w:t>
      </w:r>
      <w:r>
        <w:t xml:space="preserve">,  но потребителят може да разглежда по два начина- свободно или чрез регистрация. </w:t>
      </w:r>
    </w:p>
    <w:p w:rsidR="00F57230" w:rsidRDefault="000A09DF" w:rsidP="00211601">
      <w:pPr>
        <w:spacing w:line="360" w:lineRule="auto"/>
        <w:ind w:left="567" w:right="2" w:firstLine="284"/>
      </w:pPr>
      <w:r>
        <w:rPr>
          <w:i/>
        </w:rPr>
        <w:t>Основен поток от действия</w:t>
      </w:r>
      <w:r>
        <w:t xml:space="preserve">: </w:t>
      </w:r>
    </w:p>
    <w:p w:rsidR="00F57230" w:rsidRDefault="000A09DF" w:rsidP="00211601">
      <w:pPr>
        <w:numPr>
          <w:ilvl w:val="0"/>
          <w:numId w:val="6"/>
        </w:numPr>
        <w:spacing w:line="360" w:lineRule="auto"/>
        <w:ind w:left="567" w:right="2" w:firstLine="284"/>
      </w:pPr>
      <w:r>
        <w:t xml:space="preserve">Потребителят натиска  бутон </w:t>
      </w:r>
      <w:r>
        <w:rPr>
          <w:i/>
        </w:rPr>
        <w:t xml:space="preserve">"Вход потребитл" </w:t>
      </w:r>
      <w:r>
        <w:rPr>
          <w:i/>
        </w:rPr>
        <w:tab/>
      </w:r>
      <w:r>
        <w:t xml:space="preserve">от първата </w:t>
      </w:r>
      <w:r>
        <w:tab/>
        <w:t>форма на приложението - „Вход в системата”;</w:t>
      </w:r>
    </w:p>
    <w:p w:rsidR="000A09DF" w:rsidRDefault="000A09DF" w:rsidP="00211601">
      <w:pPr>
        <w:numPr>
          <w:ilvl w:val="0"/>
          <w:numId w:val="6"/>
        </w:numPr>
        <w:spacing w:line="360" w:lineRule="auto"/>
        <w:ind w:left="567" w:right="2" w:firstLine="284"/>
      </w:pPr>
      <w:r>
        <w:t>Приложението валидира въведената парола.</w:t>
      </w:r>
    </w:p>
    <w:p w:rsidR="00F57230" w:rsidRDefault="000A09DF" w:rsidP="00211601">
      <w:pPr>
        <w:spacing w:line="360" w:lineRule="auto"/>
        <w:ind w:left="567" w:right="2" w:firstLine="284"/>
      </w:pPr>
      <w:r>
        <w:t xml:space="preserve"> </w:t>
      </w:r>
      <w:r>
        <w:rPr>
          <w:i/>
        </w:rPr>
        <w:t>Алтернативен поток 1</w:t>
      </w:r>
      <w:r>
        <w:t xml:space="preserve">: </w:t>
      </w:r>
    </w:p>
    <w:p w:rsidR="00F57230" w:rsidRDefault="000A09DF" w:rsidP="00211601">
      <w:pPr>
        <w:spacing w:line="360" w:lineRule="auto"/>
        <w:ind w:left="567" w:right="2" w:firstLine="284"/>
      </w:pPr>
      <w:r>
        <w:t xml:space="preserve">А1  1. </w:t>
      </w:r>
      <w:r w:rsidR="00C94C1A">
        <w:t>Потребителят</w:t>
      </w:r>
      <w:r>
        <w:t xml:space="preserve"> е успешно идентифициран. </w:t>
      </w:r>
    </w:p>
    <w:p w:rsidR="00F57230" w:rsidRDefault="000A09DF" w:rsidP="00211601">
      <w:pPr>
        <w:spacing w:line="360" w:lineRule="auto"/>
        <w:ind w:left="567" w:right="2" w:firstLine="284"/>
      </w:pPr>
      <w:r>
        <w:t>А1 2. При наличие на интернет връзка приложението обновява локалния   XML файл. В противен случай преминава в offline режим на работа.</w:t>
      </w:r>
    </w:p>
    <w:p w:rsidR="00F57230" w:rsidRDefault="000A09DF" w:rsidP="00211601">
      <w:pPr>
        <w:spacing w:line="360" w:lineRule="auto"/>
        <w:ind w:left="567" w:right="2" w:firstLine="284"/>
      </w:pPr>
      <w:r>
        <w:t xml:space="preserve"> А1 3. Приложението показва на </w:t>
      </w:r>
      <w:r w:rsidR="00C94C1A">
        <w:t>потребителя</w:t>
      </w:r>
      <w:r>
        <w:t xml:space="preserve"> форма </w:t>
      </w:r>
      <w:r w:rsidR="00C94C1A">
        <w:t xml:space="preserve"> с име Потребителски профил с </w:t>
      </w:r>
      <w:r>
        <w:t xml:space="preserve">меню за възможни </w:t>
      </w:r>
      <w:r w:rsidR="00C94C1A">
        <w:t>заявки за определена дестинация или екиперовка</w:t>
      </w:r>
      <w:r>
        <w:t xml:space="preserve">”; </w:t>
      </w:r>
    </w:p>
    <w:p w:rsidR="00F57230" w:rsidRDefault="000A09DF" w:rsidP="00211601">
      <w:pPr>
        <w:spacing w:line="360" w:lineRule="auto"/>
        <w:ind w:left="567" w:right="2" w:firstLine="284"/>
      </w:pPr>
      <w:r>
        <w:t xml:space="preserve">А1  4. Изход. </w:t>
      </w:r>
    </w:p>
    <w:p w:rsidR="00F57230" w:rsidRDefault="000A09DF" w:rsidP="00211601">
      <w:pPr>
        <w:spacing w:after="52" w:line="360" w:lineRule="auto"/>
        <w:ind w:left="567" w:right="2" w:firstLine="284"/>
      </w:pPr>
      <w:r>
        <w:rPr>
          <w:i/>
        </w:rPr>
        <w:t xml:space="preserve">           Алтернативен поток 2</w:t>
      </w:r>
      <w:r>
        <w:t xml:space="preserve">:  </w:t>
      </w:r>
    </w:p>
    <w:p w:rsidR="00F57230" w:rsidRDefault="00C94C1A" w:rsidP="00211601">
      <w:pPr>
        <w:spacing w:line="360" w:lineRule="auto"/>
        <w:ind w:left="567" w:right="2" w:firstLine="284"/>
      </w:pPr>
      <w:r>
        <w:t xml:space="preserve">А2  1. Потрбителят </w:t>
      </w:r>
      <w:r w:rsidR="000A09DF">
        <w:t xml:space="preserve">не е успешно идентифициран. </w:t>
      </w:r>
    </w:p>
    <w:p w:rsidR="00F57230" w:rsidRDefault="000A09DF" w:rsidP="00211601">
      <w:pPr>
        <w:spacing w:line="360" w:lineRule="auto"/>
        <w:ind w:left="567" w:right="2" w:firstLine="284"/>
      </w:pPr>
      <w:r>
        <w:t>А2  2. Приложението пок</w:t>
      </w:r>
      <w:r w:rsidR="00C94C1A">
        <w:t>азва съобщение</w:t>
      </w:r>
      <w:r>
        <w:t>,че е въвел грешно парола или име и дава въз</w:t>
      </w:r>
      <w:r w:rsidR="00C94C1A">
        <w:t xml:space="preserve">можност отново във форма „Вход потрбител </w:t>
      </w:r>
      <w:r>
        <w:t xml:space="preserve">” да се идентифицира повторно. </w:t>
      </w:r>
    </w:p>
    <w:p w:rsidR="00F57230" w:rsidRDefault="000A09DF" w:rsidP="00211601">
      <w:pPr>
        <w:spacing w:line="360" w:lineRule="auto"/>
        <w:ind w:left="567" w:right="2" w:firstLine="284"/>
      </w:pPr>
      <w:r>
        <w:t xml:space="preserve">А2  3. Край. </w:t>
      </w:r>
    </w:p>
    <w:p w:rsidR="00F57230" w:rsidRDefault="000A09DF" w:rsidP="00211601">
      <w:pPr>
        <w:spacing w:after="65" w:line="360" w:lineRule="auto"/>
        <w:ind w:left="567" w:right="2" w:firstLine="284"/>
      </w:pPr>
      <w:r>
        <w:rPr>
          <w:b/>
        </w:rPr>
        <w:t xml:space="preserve"> </w:t>
      </w:r>
      <w:ins w:id="263" w:author="STUDENTS-1409-8" w:date="2024-04-09T11:53:00Z">
        <w:r w:rsidR="00716BCC">
          <w:rPr>
            <w:b/>
            <w:lang w:val="en-US"/>
          </w:rPr>
          <w:t>3</w:t>
        </w:r>
      </w:ins>
      <w:del w:id="264" w:author="STUDENTS-1409-8" w:date="2024-04-09T11:53:00Z">
        <w:r w:rsidR="005D7C20" w:rsidDel="00716BCC">
          <w:rPr>
            <w:b/>
          </w:rPr>
          <w:delText>2</w:delText>
        </w:r>
      </w:del>
      <w:r>
        <w:rPr>
          <w:b/>
        </w:rPr>
        <w:t>.2.</w:t>
      </w:r>
      <w:r>
        <w:rPr>
          <w:rFonts w:ascii="Arial" w:eastAsia="Arial" w:hAnsi="Arial" w:cs="Arial"/>
          <w:b/>
        </w:rPr>
        <w:t xml:space="preserve"> </w:t>
      </w:r>
      <w:r>
        <w:rPr>
          <w:b/>
        </w:rPr>
        <w:t xml:space="preserve"> С</w:t>
      </w:r>
      <w:r>
        <w:rPr>
          <w:b/>
          <w:i/>
        </w:rPr>
        <w:t>лучай на употреба - Валидиране на парола (Validate password)</w:t>
      </w:r>
      <w:r>
        <w:rPr>
          <w:b/>
        </w:rPr>
        <w:t xml:space="preserve"> </w:t>
      </w:r>
      <w:r>
        <w:t xml:space="preserve">Валидиране на паролата, въведена от администратора. </w:t>
      </w:r>
    </w:p>
    <w:p w:rsidR="00F57230" w:rsidRDefault="000A09DF" w:rsidP="00211601">
      <w:pPr>
        <w:spacing w:line="360" w:lineRule="auto"/>
        <w:ind w:left="567" w:right="705" w:firstLine="284"/>
      </w:pPr>
      <w:r>
        <w:rPr>
          <w:i/>
        </w:rPr>
        <w:t>Предусловие</w:t>
      </w:r>
      <w:r>
        <w:t xml:space="preserve">: Администратора е въвел парола и е натиснал бутона </w:t>
      </w:r>
      <w:r>
        <w:rPr>
          <w:i/>
        </w:rPr>
        <w:t>"Напред"</w:t>
      </w:r>
      <w:r>
        <w:t xml:space="preserve"> във формата „Вход в системата”.  </w:t>
      </w:r>
    </w:p>
    <w:p w:rsidR="00F57230" w:rsidRDefault="000A09DF" w:rsidP="00211601">
      <w:pPr>
        <w:spacing w:after="52" w:line="360" w:lineRule="auto"/>
        <w:ind w:left="567" w:firstLine="284"/>
      </w:pPr>
      <w:r>
        <w:rPr>
          <w:i/>
        </w:rPr>
        <w:t>Основен поток от действия</w:t>
      </w:r>
      <w:r>
        <w:t xml:space="preserve">: </w:t>
      </w:r>
    </w:p>
    <w:p w:rsidR="00F57230" w:rsidRDefault="000A09DF" w:rsidP="00211601">
      <w:pPr>
        <w:spacing w:line="360" w:lineRule="auto"/>
        <w:ind w:left="567" w:right="2091" w:firstLine="284"/>
      </w:pPr>
      <w:r>
        <w:t>1.</w:t>
      </w:r>
      <w:r>
        <w:rPr>
          <w:rFonts w:ascii="Arial" w:eastAsia="Arial" w:hAnsi="Arial" w:cs="Arial"/>
        </w:rPr>
        <w:t xml:space="preserve"> </w:t>
      </w:r>
      <w:r>
        <w:t>Изчислява се MD5 хеш стойността на въведената парола;</w:t>
      </w:r>
    </w:p>
    <w:p w:rsidR="00F57230" w:rsidRDefault="000A09DF" w:rsidP="00211601">
      <w:pPr>
        <w:spacing w:line="360" w:lineRule="auto"/>
        <w:ind w:left="567" w:right="2091" w:firstLine="284"/>
      </w:pPr>
      <w:r>
        <w:t xml:space="preserve"> 2.</w:t>
      </w:r>
      <w:r>
        <w:rPr>
          <w:rFonts w:ascii="Arial" w:eastAsia="Arial" w:hAnsi="Arial" w:cs="Arial"/>
        </w:rPr>
        <w:t xml:space="preserve"> </w:t>
      </w:r>
      <w:r>
        <w:t xml:space="preserve">Към получения хеш се добавя </w:t>
      </w:r>
      <w:r>
        <w:rPr>
          <w:i/>
        </w:rPr>
        <w:t>garbage</w:t>
      </w:r>
      <w:r>
        <w:t xml:space="preserve">. </w:t>
      </w:r>
    </w:p>
    <w:p w:rsidR="00F57230" w:rsidRDefault="000A09DF" w:rsidP="00211601">
      <w:pPr>
        <w:spacing w:line="360" w:lineRule="auto"/>
        <w:ind w:left="567" w:right="705" w:firstLine="284"/>
      </w:pPr>
      <w:r>
        <w:t>3.</w:t>
      </w:r>
      <w:r>
        <w:rPr>
          <w:rFonts w:ascii="Arial" w:eastAsia="Arial" w:hAnsi="Arial" w:cs="Arial"/>
        </w:rPr>
        <w:t xml:space="preserve"> </w:t>
      </w:r>
      <w:r>
        <w:t xml:space="preserve">Приложението извиква web метод на web услугата за идентификация на потребител, като подава като параметри получения хеш, DeviceID-то. </w:t>
      </w:r>
    </w:p>
    <w:p w:rsidR="00F57230" w:rsidRDefault="000A09DF" w:rsidP="00211601">
      <w:pPr>
        <w:spacing w:after="10" w:line="360" w:lineRule="auto"/>
        <w:ind w:left="567" w:firstLine="284"/>
      </w:pPr>
      <w:r>
        <w:rPr>
          <w:i/>
        </w:rPr>
        <w:t>Алтернативен поток 1</w:t>
      </w:r>
      <w:r>
        <w:t xml:space="preserve">: </w:t>
      </w:r>
    </w:p>
    <w:p w:rsidR="00F57230" w:rsidRDefault="000A09DF" w:rsidP="00211601">
      <w:pPr>
        <w:spacing w:line="360" w:lineRule="auto"/>
        <w:ind w:left="567" w:right="705" w:firstLine="284"/>
      </w:pPr>
      <w:r>
        <w:t xml:space="preserve">А1  1. При наличие на връзка със сървъра приложението обновява локалния XML файл, със получените данни от сървъра. </w:t>
      </w:r>
    </w:p>
    <w:p w:rsidR="00F57230" w:rsidRDefault="000A09DF" w:rsidP="00211601">
      <w:pPr>
        <w:spacing w:line="360" w:lineRule="auto"/>
        <w:ind w:left="567" w:right="705" w:firstLine="284"/>
      </w:pPr>
      <w:r>
        <w:t xml:space="preserve">А1  2. Приложението запазва валидната хеш стойност във файла с настройки.  </w:t>
      </w:r>
    </w:p>
    <w:p w:rsidR="00F57230" w:rsidRDefault="000A09DF" w:rsidP="00211601">
      <w:pPr>
        <w:spacing w:line="360" w:lineRule="auto"/>
        <w:ind w:left="567" w:right="1249" w:firstLine="284"/>
      </w:pPr>
      <w:r>
        <w:t xml:space="preserve">А1  3. Приложението показва на администратора форма „Главно меню”; </w:t>
      </w:r>
    </w:p>
    <w:p w:rsidR="00F57230" w:rsidRDefault="000A09DF" w:rsidP="00211601">
      <w:pPr>
        <w:spacing w:line="360" w:lineRule="auto"/>
        <w:ind w:left="567" w:right="1249" w:firstLine="284"/>
      </w:pPr>
      <w:r>
        <w:lastRenderedPageBreak/>
        <w:t xml:space="preserve">А1  4. Край. </w:t>
      </w:r>
    </w:p>
    <w:p w:rsidR="00F57230" w:rsidRDefault="000A09DF" w:rsidP="00211601">
      <w:pPr>
        <w:spacing w:line="360" w:lineRule="auto"/>
        <w:ind w:left="567" w:firstLine="284"/>
      </w:pPr>
      <w:r>
        <w:rPr>
          <w:i/>
        </w:rPr>
        <w:t>Алтернативен поток 2</w:t>
      </w:r>
      <w:r>
        <w:t xml:space="preserve">:  </w:t>
      </w:r>
    </w:p>
    <w:p w:rsidR="00F57230" w:rsidRDefault="000A09DF" w:rsidP="00211601">
      <w:pPr>
        <w:spacing w:line="360" w:lineRule="auto"/>
        <w:ind w:left="567" w:right="705" w:firstLine="284"/>
      </w:pPr>
      <w:r>
        <w:t xml:space="preserve">А2  1. При липса на връзка със сървъра приложението валидира хеш стойността спрямо тази запазена във файла с настройки (т.е. Последната валидна парола ) и преминава в </w:t>
      </w:r>
      <w:r>
        <w:rPr>
          <w:i/>
        </w:rPr>
        <w:t>offline</w:t>
      </w:r>
      <w:r>
        <w:t xml:space="preserve"> режим на работа.</w:t>
      </w:r>
    </w:p>
    <w:p w:rsidR="000A09DF" w:rsidRDefault="000A09DF" w:rsidP="00211601">
      <w:pPr>
        <w:spacing w:line="360" w:lineRule="auto"/>
        <w:ind w:left="567" w:right="705" w:firstLine="284"/>
      </w:pPr>
      <w:r>
        <w:t xml:space="preserve"> А2  2. Приложението показва на </w:t>
      </w:r>
      <w:r w:rsidR="00C94C1A">
        <w:t>администратора</w:t>
      </w:r>
      <w:r>
        <w:t xml:space="preserve"> форма „Главно меню”; </w:t>
      </w:r>
    </w:p>
    <w:p w:rsidR="00F57230" w:rsidRDefault="000A09DF" w:rsidP="00211601">
      <w:pPr>
        <w:spacing w:line="360" w:lineRule="auto"/>
        <w:ind w:left="567" w:right="705" w:firstLine="284"/>
      </w:pPr>
      <w:r>
        <w:t xml:space="preserve"> А2  3. Край. </w:t>
      </w:r>
    </w:p>
    <w:p w:rsidR="00F57230" w:rsidRDefault="000A09DF" w:rsidP="00211601">
      <w:pPr>
        <w:spacing w:after="16" w:line="360" w:lineRule="auto"/>
        <w:ind w:left="567" w:firstLine="284"/>
      </w:pPr>
      <w:r>
        <w:rPr>
          <w:b/>
        </w:rPr>
        <w:t xml:space="preserve"> </w:t>
      </w:r>
    </w:p>
    <w:p w:rsidR="00F57230" w:rsidRDefault="00716BCC" w:rsidP="00211601">
      <w:pPr>
        <w:spacing w:after="4" w:line="360" w:lineRule="auto"/>
        <w:ind w:left="567" w:right="221" w:firstLine="284"/>
      </w:pPr>
      <w:ins w:id="265" w:author="STUDENTS-1409-8" w:date="2024-04-09T11:53:00Z">
        <w:r>
          <w:rPr>
            <w:b/>
            <w:lang w:val="en-US"/>
          </w:rPr>
          <w:t>3</w:t>
        </w:r>
      </w:ins>
      <w:del w:id="266" w:author="STUDENTS-1409-8" w:date="2024-04-09T11:53:00Z">
        <w:r w:rsidR="000A09DF" w:rsidDel="00716BCC">
          <w:rPr>
            <w:b/>
          </w:rPr>
          <w:delText>1</w:delText>
        </w:r>
      </w:del>
      <w:r w:rsidR="000A09DF">
        <w:rPr>
          <w:b/>
        </w:rPr>
        <w:t>.3.</w:t>
      </w:r>
      <w:r w:rsidR="000A09DF">
        <w:rPr>
          <w:rFonts w:ascii="Arial" w:eastAsia="Arial" w:hAnsi="Arial" w:cs="Arial"/>
          <w:b/>
        </w:rPr>
        <w:t xml:space="preserve"> </w:t>
      </w:r>
      <w:r w:rsidR="000A09DF">
        <w:rPr>
          <w:b/>
        </w:rPr>
        <w:t xml:space="preserve"> С</w:t>
      </w:r>
      <w:r w:rsidR="000A09DF">
        <w:rPr>
          <w:b/>
          <w:i/>
        </w:rPr>
        <w:t>лучай на употреба - Обновяване на данни (Update data)</w:t>
      </w:r>
      <w:r w:rsidR="000A09DF">
        <w:rPr>
          <w:b/>
        </w:rPr>
        <w:t xml:space="preserve"> </w:t>
      </w:r>
    </w:p>
    <w:p w:rsidR="00F57230" w:rsidRDefault="000A09DF" w:rsidP="00211601">
      <w:pPr>
        <w:spacing w:line="360" w:lineRule="auto"/>
        <w:ind w:left="567" w:right="705" w:firstLine="284"/>
      </w:pPr>
      <w:r>
        <w:t>Данните в локалния XML файл се обновяват със данни от централната база данни, при първоначално идентифициране на администратора.</w:t>
      </w:r>
    </w:p>
    <w:p w:rsidR="00F57230" w:rsidRDefault="000A09DF" w:rsidP="00211601">
      <w:pPr>
        <w:spacing w:line="360" w:lineRule="auto"/>
        <w:ind w:left="567" w:right="705" w:firstLine="284"/>
      </w:pPr>
      <w:r>
        <w:rPr>
          <w:i/>
        </w:rPr>
        <w:t>Предусловия</w:t>
      </w:r>
      <w:r>
        <w:t xml:space="preserve">: Потребителя се идентифицира в системата или се е задействал </w:t>
      </w:r>
      <w:r>
        <w:rPr>
          <w:i/>
        </w:rPr>
        <w:t>timer</w:t>
      </w:r>
      <w:r>
        <w:t xml:space="preserve">-а за обновяване на данни. </w:t>
      </w:r>
    </w:p>
    <w:p w:rsidR="00F57230" w:rsidRDefault="000A09DF" w:rsidP="00211601">
      <w:pPr>
        <w:spacing w:after="52" w:line="360" w:lineRule="auto"/>
        <w:ind w:left="567" w:firstLine="284"/>
      </w:pPr>
      <w:r>
        <w:rPr>
          <w:i/>
        </w:rPr>
        <w:t>Основен поток от действия</w:t>
      </w:r>
      <w:r>
        <w:t xml:space="preserve">: </w:t>
      </w:r>
    </w:p>
    <w:p w:rsidR="00F57230" w:rsidRDefault="000A09DF" w:rsidP="00211601">
      <w:pPr>
        <w:numPr>
          <w:ilvl w:val="0"/>
          <w:numId w:val="7"/>
        </w:numPr>
        <w:spacing w:line="360" w:lineRule="auto"/>
        <w:ind w:left="567" w:right="705" w:firstLine="284"/>
      </w:pPr>
      <w:r>
        <w:t xml:space="preserve">Приложението взема от локалните данни минималните и максимални  индекси за оператори, складове, типове машини, типове аварии и задачи. </w:t>
      </w:r>
    </w:p>
    <w:p w:rsidR="00F57230" w:rsidRDefault="000A09DF" w:rsidP="00211601">
      <w:pPr>
        <w:numPr>
          <w:ilvl w:val="0"/>
          <w:numId w:val="7"/>
        </w:numPr>
        <w:spacing w:line="360" w:lineRule="auto"/>
        <w:ind w:left="567" w:right="705" w:firstLine="284"/>
      </w:pPr>
      <w:r>
        <w:t xml:space="preserve">Приложението извиква web метод за обновяване на данни, като подава като параметри индексите. </w:t>
      </w:r>
    </w:p>
    <w:p w:rsidR="00F57230" w:rsidRDefault="000A09DF" w:rsidP="00211601">
      <w:pPr>
        <w:spacing w:line="360" w:lineRule="auto"/>
        <w:ind w:left="567" w:firstLine="284"/>
      </w:pPr>
      <w:r>
        <w:rPr>
          <w:i/>
        </w:rPr>
        <w:t>Алтернативен поток 1</w:t>
      </w:r>
      <w:r>
        <w:t xml:space="preserve">: </w:t>
      </w:r>
    </w:p>
    <w:p w:rsidR="00F57230" w:rsidRDefault="000A09DF" w:rsidP="00211601">
      <w:pPr>
        <w:spacing w:line="360" w:lineRule="auto"/>
        <w:ind w:left="567" w:right="705" w:firstLine="284"/>
      </w:pPr>
      <w:r>
        <w:t xml:space="preserve">А1  1. При наличие на връзка със сървъра приложението получава новите данни и данните, които трябва да се изтрият(ако има такива). </w:t>
      </w:r>
    </w:p>
    <w:p w:rsidR="00F57230" w:rsidRDefault="000A09DF" w:rsidP="00211601">
      <w:pPr>
        <w:spacing w:line="360" w:lineRule="auto"/>
        <w:ind w:left="567" w:right="705" w:firstLine="284"/>
      </w:pPr>
      <w:r>
        <w:t xml:space="preserve">А1  2. Приложението обновява базата данни в паметта и я записва в локалния XML файл.  </w:t>
      </w:r>
    </w:p>
    <w:p w:rsidR="00F57230" w:rsidRDefault="00C94C1A" w:rsidP="00211601">
      <w:pPr>
        <w:spacing w:line="360" w:lineRule="auto"/>
        <w:ind w:left="567" w:right="705" w:firstLine="284"/>
      </w:pPr>
      <w:r>
        <w:t xml:space="preserve">                   </w:t>
      </w:r>
      <w:r w:rsidR="000A09DF">
        <w:t xml:space="preserve">А1  3. Край. </w:t>
      </w:r>
    </w:p>
    <w:p w:rsidR="00F57230" w:rsidRDefault="000A09DF" w:rsidP="00211601">
      <w:pPr>
        <w:spacing w:after="52" w:line="360" w:lineRule="auto"/>
        <w:ind w:left="567" w:firstLine="284"/>
      </w:pPr>
      <w:r>
        <w:rPr>
          <w:i/>
        </w:rPr>
        <w:t>Алтернативен поток 2</w:t>
      </w:r>
      <w:r>
        <w:t xml:space="preserve">:  </w:t>
      </w:r>
    </w:p>
    <w:p w:rsidR="00C94C1A" w:rsidRDefault="000A09DF" w:rsidP="00211601">
      <w:pPr>
        <w:spacing w:line="360" w:lineRule="auto"/>
        <w:ind w:left="567" w:right="1069" w:firstLine="284"/>
      </w:pPr>
      <w:r>
        <w:t>А2  1. При липса на връзка със сървъра приложен</w:t>
      </w:r>
      <w:r w:rsidR="00C94C1A">
        <w:t>ието преминава в offline режим.</w:t>
      </w:r>
    </w:p>
    <w:p w:rsidR="00F57230" w:rsidRDefault="000A09DF" w:rsidP="00211601">
      <w:pPr>
        <w:spacing w:line="360" w:lineRule="auto"/>
        <w:ind w:left="567" w:right="1069" w:firstLine="284"/>
      </w:pPr>
      <w:r>
        <w:t xml:space="preserve">А2  2. Край. </w:t>
      </w:r>
    </w:p>
    <w:p w:rsidR="00F57230" w:rsidRDefault="000A09DF" w:rsidP="00211601">
      <w:pPr>
        <w:spacing w:after="66" w:line="360" w:lineRule="auto"/>
        <w:ind w:left="567" w:firstLine="284"/>
      </w:pPr>
      <w:r>
        <w:rPr>
          <w:b/>
        </w:rPr>
        <w:t xml:space="preserve"> </w:t>
      </w:r>
    </w:p>
    <w:p w:rsidR="00F57230" w:rsidRDefault="00716BCC" w:rsidP="00211601">
      <w:pPr>
        <w:spacing w:after="4" w:line="360" w:lineRule="auto"/>
        <w:ind w:left="567" w:right="221" w:firstLine="284"/>
      </w:pPr>
      <w:ins w:id="267" w:author="STUDENTS-1409-8" w:date="2024-04-09T11:53:00Z">
        <w:r>
          <w:rPr>
            <w:b/>
            <w:lang w:val="en-US"/>
          </w:rPr>
          <w:t>3</w:t>
        </w:r>
      </w:ins>
      <w:del w:id="268" w:author="STUDENTS-1409-8" w:date="2024-04-09T11:53:00Z">
        <w:r w:rsidR="000A09DF" w:rsidDel="00716BCC">
          <w:rPr>
            <w:b/>
          </w:rPr>
          <w:delText>1</w:delText>
        </w:r>
      </w:del>
      <w:r w:rsidR="000A09DF">
        <w:rPr>
          <w:b/>
        </w:rPr>
        <w:t>.4.</w:t>
      </w:r>
      <w:r w:rsidR="000A09DF">
        <w:rPr>
          <w:rFonts w:ascii="Arial" w:eastAsia="Arial" w:hAnsi="Arial" w:cs="Arial"/>
          <w:b/>
        </w:rPr>
        <w:t xml:space="preserve"> </w:t>
      </w:r>
      <w:r w:rsidR="000A09DF">
        <w:rPr>
          <w:b/>
        </w:rPr>
        <w:t xml:space="preserve"> С</w:t>
      </w:r>
      <w:r w:rsidR="000A09DF">
        <w:rPr>
          <w:b/>
          <w:i/>
        </w:rPr>
        <w:t>лучай на употреба - Преглед на записи съхранени в апарата (Review offline saved data)</w:t>
      </w:r>
      <w:r w:rsidR="000A09DF">
        <w:rPr>
          <w:b/>
        </w:rPr>
        <w:t xml:space="preserve"> </w:t>
      </w:r>
    </w:p>
    <w:p w:rsidR="00F57230" w:rsidRDefault="000A09DF" w:rsidP="00211601">
      <w:pPr>
        <w:spacing w:line="360" w:lineRule="auto"/>
        <w:ind w:left="567" w:right="705" w:firstLine="284"/>
      </w:pPr>
      <w:r>
        <w:t xml:space="preserve">Потребителят може да преглежда записи за дейността на фирма Етър, съхранени в приложението, по време на липса на връзка със сървъра </w:t>
      </w:r>
    </w:p>
    <w:p w:rsidR="00F57230" w:rsidRDefault="000A09DF" w:rsidP="00211601">
      <w:pPr>
        <w:spacing w:line="360" w:lineRule="auto"/>
        <w:ind w:left="567" w:right="705" w:firstLine="284"/>
      </w:pPr>
      <w:r>
        <w:rPr>
          <w:i/>
        </w:rPr>
        <w:t>Предусловия</w:t>
      </w:r>
      <w:r>
        <w:t xml:space="preserve">: Потребителя не е нужно да се идентифицирал в системата за да разгледа и избере дадена дестинация или екипировка придружена с артикул. </w:t>
      </w:r>
    </w:p>
    <w:p w:rsidR="00F57230" w:rsidRDefault="000A09DF" w:rsidP="00211601">
      <w:pPr>
        <w:spacing w:after="52" w:line="360" w:lineRule="auto"/>
        <w:ind w:left="567" w:firstLine="284"/>
      </w:pPr>
      <w:r>
        <w:rPr>
          <w:i/>
        </w:rPr>
        <w:lastRenderedPageBreak/>
        <w:t>Основен поток от действия</w:t>
      </w:r>
      <w:r>
        <w:t xml:space="preserve">: </w:t>
      </w:r>
    </w:p>
    <w:p w:rsidR="00F57230" w:rsidRDefault="000A09DF" w:rsidP="00211601">
      <w:pPr>
        <w:numPr>
          <w:ilvl w:val="0"/>
          <w:numId w:val="8"/>
        </w:numPr>
        <w:spacing w:line="360" w:lineRule="auto"/>
        <w:ind w:left="567" w:right="705" w:firstLine="284"/>
      </w:pPr>
      <w:r>
        <w:t xml:space="preserve">Приложението взема от локалните данни записа за първата дейност. </w:t>
      </w:r>
    </w:p>
    <w:p w:rsidR="00F57230" w:rsidRDefault="000A09DF" w:rsidP="00211601">
      <w:pPr>
        <w:numPr>
          <w:ilvl w:val="0"/>
          <w:numId w:val="8"/>
        </w:numPr>
        <w:spacing w:line="360" w:lineRule="auto"/>
        <w:ind w:left="567" w:right="705" w:firstLine="284"/>
      </w:pPr>
      <w:r>
        <w:t xml:space="preserve">Потребителят преминава отново последователно по формите, в които е въвел информацията за дейността. Като във формите му се показват въведените или търсените от него данни. </w:t>
      </w:r>
    </w:p>
    <w:p w:rsidR="00F57230" w:rsidRDefault="00716BCC" w:rsidP="00211601">
      <w:pPr>
        <w:spacing w:after="4" w:line="360" w:lineRule="auto"/>
        <w:ind w:left="567" w:right="221" w:firstLine="284"/>
      </w:pPr>
      <w:ins w:id="269" w:author="STUDENTS-1409-8" w:date="2024-04-09T11:53:00Z">
        <w:r>
          <w:rPr>
            <w:b/>
            <w:lang w:val="en-US"/>
          </w:rPr>
          <w:t>3</w:t>
        </w:r>
      </w:ins>
      <w:del w:id="270" w:author="STUDENTS-1409-8" w:date="2024-04-09T11:53:00Z">
        <w:r w:rsidR="000A09DF" w:rsidDel="00716BCC">
          <w:rPr>
            <w:b/>
          </w:rPr>
          <w:delText>1</w:delText>
        </w:r>
      </w:del>
      <w:r w:rsidR="000A09DF">
        <w:rPr>
          <w:b/>
        </w:rPr>
        <w:t>.5.</w:t>
      </w:r>
      <w:r w:rsidR="000A09DF">
        <w:rPr>
          <w:rFonts w:ascii="Arial" w:eastAsia="Arial" w:hAnsi="Arial" w:cs="Arial"/>
          <w:b/>
        </w:rPr>
        <w:t xml:space="preserve"> </w:t>
      </w:r>
      <w:r w:rsidR="000A09DF">
        <w:rPr>
          <w:b/>
        </w:rPr>
        <w:t xml:space="preserve"> С</w:t>
      </w:r>
      <w:r w:rsidR="000A09DF">
        <w:rPr>
          <w:b/>
          <w:i/>
        </w:rPr>
        <w:t>лучай на употреба - Изтриване на запис(Delete data)</w:t>
      </w:r>
      <w:r w:rsidR="000A09DF">
        <w:rPr>
          <w:b/>
        </w:rPr>
        <w:t xml:space="preserve"> </w:t>
      </w:r>
    </w:p>
    <w:p w:rsidR="00F57230" w:rsidRDefault="000A09DF" w:rsidP="00211601">
      <w:pPr>
        <w:spacing w:line="360" w:lineRule="auto"/>
        <w:ind w:left="567" w:right="705" w:firstLine="284"/>
      </w:pPr>
      <w:r>
        <w:t xml:space="preserve">Администраторът може да изтрива записите, които са били съхранени в приложението или такъв за който в момента е въвел данни. </w:t>
      </w:r>
    </w:p>
    <w:p w:rsidR="00F57230" w:rsidRDefault="000A09DF" w:rsidP="00211601">
      <w:pPr>
        <w:spacing w:line="360" w:lineRule="auto"/>
        <w:ind w:left="567" w:right="705" w:firstLine="284"/>
      </w:pPr>
      <w:r>
        <w:rPr>
          <w:i/>
        </w:rPr>
        <w:t>Предусловия</w:t>
      </w:r>
      <w:r>
        <w:t>: Администраторът е на форма „Главно меню” на приложението му  и след изчер</w:t>
      </w:r>
      <w:r w:rsidR="00C94C1A">
        <w:t>п</w:t>
      </w:r>
      <w:r>
        <w:t>ване на даден артикул записва изчерпан или добавя дадена нова дестинация или изтрива дадена дестинация с бутон.</w:t>
      </w:r>
    </w:p>
    <w:p w:rsidR="00F57230" w:rsidRDefault="000A09DF" w:rsidP="00211601">
      <w:pPr>
        <w:spacing w:after="52" w:line="360" w:lineRule="auto"/>
        <w:ind w:left="567" w:firstLine="284"/>
      </w:pPr>
      <w:r>
        <w:rPr>
          <w:i/>
        </w:rPr>
        <w:t>Основен поток от действия</w:t>
      </w:r>
      <w:r>
        <w:t xml:space="preserve">: </w:t>
      </w:r>
    </w:p>
    <w:p w:rsidR="00F57230" w:rsidRDefault="00C94C1A" w:rsidP="00211601">
      <w:pPr>
        <w:numPr>
          <w:ilvl w:val="0"/>
          <w:numId w:val="1"/>
        </w:numPr>
        <w:spacing w:line="360" w:lineRule="auto"/>
        <w:ind w:left="567" w:right="705" w:firstLine="284"/>
      </w:pPr>
      <w:r>
        <w:t>Администраторът</w:t>
      </w:r>
      <w:r w:rsidR="000A09DF">
        <w:t xml:space="preserve"> натиска бутона </w:t>
      </w:r>
      <w:r w:rsidR="000A09DF">
        <w:rPr>
          <w:i/>
        </w:rPr>
        <w:t>"Изтрий"</w:t>
      </w:r>
      <w:r w:rsidR="000A09DF">
        <w:t xml:space="preserve">. </w:t>
      </w:r>
    </w:p>
    <w:p w:rsidR="00F57230" w:rsidRDefault="000A09DF" w:rsidP="00211601">
      <w:pPr>
        <w:numPr>
          <w:ilvl w:val="0"/>
          <w:numId w:val="1"/>
        </w:numPr>
        <w:spacing w:line="360" w:lineRule="auto"/>
        <w:ind w:left="567" w:right="705" w:firstLine="284"/>
      </w:pPr>
      <w:r>
        <w:t xml:space="preserve">Приложението изтрива записа от локалната базата данни в паметта. </w:t>
      </w:r>
    </w:p>
    <w:p w:rsidR="00F57230" w:rsidRDefault="000A09DF" w:rsidP="00211601">
      <w:pPr>
        <w:numPr>
          <w:ilvl w:val="0"/>
          <w:numId w:val="1"/>
        </w:numPr>
        <w:spacing w:line="360" w:lineRule="auto"/>
        <w:ind w:left="567" w:right="705" w:firstLine="284"/>
      </w:pPr>
      <w:r>
        <w:t xml:space="preserve">Край. </w:t>
      </w:r>
    </w:p>
    <w:p w:rsidR="00F57230" w:rsidRDefault="000A09DF" w:rsidP="00211601">
      <w:pPr>
        <w:spacing w:after="65" w:line="360" w:lineRule="auto"/>
        <w:ind w:left="567" w:firstLine="284"/>
      </w:pPr>
      <w:r>
        <w:rPr>
          <w:b/>
        </w:rPr>
        <w:t xml:space="preserve"> </w:t>
      </w:r>
    </w:p>
    <w:p w:rsidR="00F57230" w:rsidRDefault="00716BCC" w:rsidP="00211601">
      <w:pPr>
        <w:spacing w:after="4" w:line="360" w:lineRule="auto"/>
        <w:ind w:left="567" w:right="221" w:firstLine="284"/>
      </w:pPr>
      <w:ins w:id="271" w:author="STUDENTS-1409-8" w:date="2024-04-09T11:53:00Z">
        <w:r>
          <w:rPr>
            <w:b/>
            <w:lang w:val="en-US"/>
          </w:rPr>
          <w:t>3</w:t>
        </w:r>
      </w:ins>
      <w:del w:id="272" w:author="STUDENTS-1409-8" w:date="2024-04-09T11:53:00Z">
        <w:r w:rsidR="000A09DF" w:rsidDel="00716BCC">
          <w:rPr>
            <w:b/>
          </w:rPr>
          <w:delText>1</w:delText>
        </w:r>
      </w:del>
      <w:r w:rsidR="000A09DF">
        <w:rPr>
          <w:b/>
        </w:rPr>
        <w:t>.6.</w:t>
      </w:r>
      <w:r w:rsidR="000A09DF">
        <w:rPr>
          <w:rFonts w:ascii="Arial" w:eastAsia="Arial" w:hAnsi="Arial" w:cs="Arial"/>
          <w:b/>
        </w:rPr>
        <w:t xml:space="preserve"> </w:t>
      </w:r>
      <w:r w:rsidR="000A09DF">
        <w:rPr>
          <w:b/>
        </w:rPr>
        <w:t xml:space="preserve"> С</w:t>
      </w:r>
      <w:r w:rsidR="000A09DF">
        <w:rPr>
          <w:b/>
          <w:i/>
        </w:rPr>
        <w:t>лучай на употреба - Оffline работа с приложението (Offline)</w:t>
      </w:r>
      <w:r w:rsidR="000A09DF">
        <w:rPr>
          <w:b/>
        </w:rPr>
        <w:t xml:space="preserve"> </w:t>
      </w:r>
    </w:p>
    <w:p w:rsidR="00F57230" w:rsidRDefault="000A09DF" w:rsidP="00211601">
      <w:pPr>
        <w:spacing w:line="360" w:lineRule="auto"/>
        <w:ind w:left="567" w:right="705" w:firstLine="284"/>
      </w:pPr>
      <w:r>
        <w:t xml:space="preserve">Потребителят има възможност да въвежда данни и запазва информация при липса на интернет връзка. </w:t>
      </w:r>
    </w:p>
    <w:p w:rsidR="00F57230" w:rsidRDefault="000A09DF" w:rsidP="00211601">
      <w:pPr>
        <w:spacing w:line="360" w:lineRule="auto"/>
        <w:ind w:left="567" w:right="705" w:firstLine="284"/>
      </w:pPr>
      <w:r>
        <w:rPr>
          <w:i/>
        </w:rPr>
        <w:t>Предусловия</w:t>
      </w:r>
      <w:r>
        <w:t xml:space="preserve">: Приложението е в </w:t>
      </w:r>
      <w:r>
        <w:rPr>
          <w:i/>
        </w:rPr>
        <w:t>offline</w:t>
      </w:r>
      <w:r>
        <w:t xml:space="preserve"> режим на работа. </w:t>
      </w:r>
    </w:p>
    <w:p w:rsidR="00F57230" w:rsidRDefault="000A09DF" w:rsidP="00211601">
      <w:pPr>
        <w:spacing w:after="52" w:line="360" w:lineRule="auto"/>
        <w:ind w:left="567" w:firstLine="284"/>
      </w:pPr>
      <w:r>
        <w:rPr>
          <w:i/>
        </w:rPr>
        <w:t>Основен поток от действия</w:t>
      </w:r>
      <w:r>
        <w:t xml:space="preserve">: </w:t>
      </w:r>
    </w:p>
    <w:p w:rsidR="00F57230" w:rsidRDefault="000A09DF" w:rsidP="00211601">
      <w:pPr>
        <w:numPr>
          <w:ilvl w:val="0"/>
          <w:numId w:val="2"/>
        </w:numPr>
        <w:spacing w:line="360" w:lineRule="auto"/>
        <w:ind w:left="567" w:right="705" w:firstLine="284"/>
      </w:pPr>
      <w:r>
        <w:t xml:space="preserve">Потребителят преминава последователно по формите според типа на дейността, за която въвежда данни. </w:t>
      </w:r>
    </w:p>
    <w:p w:rsidR="00F57230" w:rsidRDefault="000A09DF" w:rsidP="00211601">
      <w:pPr>
        <w:numPr>
          <w:ilvl w:val="0"/>
          <w:numId w:val="2"/>
        </w:numPr>
        <w:spacing w:line="360" w:lineRule="auto"/>
        <w:ind w:left="567" w:right="705" w:firstLine="284"/>
      </w:pPr>
      <w:r>
        <w:t xml:space="preserve">Приложението запазва въведените данни в локален XML файл. </w:t>
      </w:r>
    </w:p>
    <w:p w:rsidR="00F57230" w:rsidRDefault="000A09DF" w:rsidP="00211601">
      <w:pPr>
        <w:numPr>
          <w:ilvl w:val="0"/>
          <w:numId w:val="2"/>
        </w:numPr>
        <w:spacing w:line="360" w:lineRule="auto"/>
        <w:ind w:left="567" w:right="705" w:firstLine="284"/>
      </w:pPr>
      <w:r>
        <w:t xml:space="preserve">Приложението показва формата „Вход в системата”, за да може потребителя да се идентифицира online в системата. </w:t>
      </w:r>
    </w:p>
    <w:p w:rsidR="00F57230" w:rsidRDefault="000A09DF" w:rsidP="00211601">
      <w:pPr>
        <w:numPr>
          <w:ilvl w:val="0"/>
          <w:numId w:val="2"/>
        </w:numPr>
        <w:spacing w:line="360" w:lineRule="auto"/>
        <w:ind w:left="567" w:right="705" w:firstLine="284"/>
      </w:pPr>
      <w:r>
        <w:t xml:space="preserve">Край. </w:t>
      </w:r>
    </w:p>
    <w:p w:rsidR="00F57230" w:rsidRDefault="000A09DF" w:rsidP="00211601">
      <w:pPr>
        <w:spacing w:after="17" w:line="360" w:lineRule="auto"/>
        <w:ind w:left="567" w:firstLine="284"/>
      </w:pPr>
      <w:r>
        <w:rPr>
          <w:b/>
        </w:rPr>
        <w:t xml:space="preserve"> </w:t>
      </w:r>
    </w:p>
    <w:p w:rsidR="00F57230" w:rsidRDefault="000A09DF" w:rsidP="00211601">
      <w:pPr>
        <w:spacing w:after="17" w:line="360" w:lineRule="auto"/>
        <w:ind w:left="567" w:firstLine="284"/>
      </w:pPr>
      <w:del w:id="273" w:author="STUDENTS-1409-8" w:date="2024-04-09T11:53:00Z">
        <w:r w:rsidDel="00716BCC">
          <w:rPr>
            <w:b/>
          </w:rPr>
          <w:delText xml:space="preserve"> 1</w:delText>
        </w:r>
      </w:del>
      <w:ins w:id="274" w:author="STUDENTS-1409-8" w:date="2024-04-09T11:53:00Z">
        <w:r w:rsidR="00716BCC">
          <w:rPr>
            <w:b/>
            <w:lang w:val="en-US"/>
          </w:rPr>
          <w:t>3</w:t>
        </w:r>
      </w:ins>
      <w:r>
        <w:rPr>
          <w:b/>
        </w:rPr>
        <w:t>.7.</w:t>
      </w:r>
      <w:r>
        <w:rPr>
          <w:rFonts w:ascii="Arial" w:eastAsia="Arial" w:hAnsi="Arial" w:cs="Arial"/>
          <w:b/>
        </w:rPr>
        <w:t xml:space="preserve"> </w:t>
      </w:r>
      <w:r>
        <w:rPr>
          <w:b/>
        </w:rPr>
        <w:t xml:space="preserve"> С</w:t>
      </w:r>
      <w:r>
        <w:rPr>
          <w:b/>
          <w:i/>
        </w:rPr>
        <w:t>лучай на употреба - Оnline работа с приложението (Online)</w:t>
      </w:r>
      <w:r>
        <w:rPr>
          <w:b/>
        </w:rPr>
        <w:t xml:space="preserve"> </w:t>
      </w:r>
    </w:p>
    <w:p w:rsidR="00F57230" w:rsidRDefault="000A09DF" w:rsidP="00211601">
      <w:pPr>
        <w:spacing w:line="360" w:lineRule="auto"/>
        <w:ind w:left="567" w:right="705" w:firstLine="284"/>
      </w:pPr>
      <w:r>
        <w:t xml:space="preserve">Администратора има възможност да въвежда данни и запазва информация в централна база данни при наличие на интернет връзка. </w:t>
      </w:r>
    </w:p>
    <w:p w:rsidR="00F57230" w:rsidRDefault="000A09DF" w:rsidP="00211601">
      <w:pPr>
        <w:spacing w:line="360" w:lineRule="auto"/>
        <w:ind w:left="567" w:right="705" w:firstLine="284"/>
      </w:pPr>
      <w:r>
        <w:rPr>
          <w:i/>
        </w:rPr>
        <w:t>Предусловия</w:t>
      </w:r>
      <w:r>
        <w:t xml:space="preserve">: Администратора е успешно идентифициран и приложението е в </w:t>
      </w:r>
      <w:r>
        <w:rPr>
          <w:i/>
        </w:rPr>
        <w:t>online</w:t>
      </w:r>
      <w:r>
        <w:t xml:space="preserve"> режим на работа </w:t>
      </w:r>
    </w:p>
    <w:p w:rsidR="00F57230" w:rsidRDefault="000A09DF" w:rsidP="00211601">
      <w:pPr>
        <w:spacing w:after="52" w:line="360" w:lineRule="auto"/>
        <w:ind w:left="567" w:firstLine="284"/>
      </w:pPr>
      <w:r>
        <w:rPr>
          <w:i/>
        </w:rPr>
        <w:t>Основен поток от действия</w:t>
      </w:r>
      <w:r>
        <w:t xml:space="preserve">: </w:t>
      </w:r>
    </w:p>
    <w:p w:rsidR="00F57230" w:rsidRDefault="000A09DF" w:rsidP="00211601">
      <w:pPr>
        <w:numPr>
          <w:ilvl w:val="0"/>
          <w:numId w:val="3"/>
        </w:numPr>
        <w:spacing w:line="360" w:lineRule="auto"/>
        <w:ind w:left="567" w:right="705" w:firstLine="284"/>
      </w:pPr>
      <w:r>
        <w:lastRenderedPageBreak/>
        <w:t xml:space="preserve">Администратора преминава последователно по формите според типа на дейността, за която въвежда данни. </w:t>
      </w:r>
    </w:p>
    <w:p w:rsidR="00F57230" w:rsidRDefault="000A09DF" w:rsidP="00211601">
      <w:pPr>
        <w:numPr>
          <w:ilvl w:val="0"/>
          <w:numId w:val="3"/>
        </w:numPr>
        <w:spacing w:line="360" w:lineRule="auto"/>
        <w:ind w:left="567" w:right="705" w:firstLine="284"/>
      </w:pPr>
      <w:r>
        <w:t xml:space="preserve">Приложението валидира дали е избрана задача, ако типа дейност изисква такава. </w:t>
      </w:r>
    </w:p>
    <w:p w:rsidR="00F57230" w:rsidRDefault="000A09DF" w:rsidP="00211601">
      <w:pPr>
        <w:numPr>
          <w:ilvl w:val="0"/>
          <w:numId w:val="3"/>
        </w:numPr>
        <w:spacing w:line="360" w:lineRule="auto"/>
        <w:ind w:left="567" w:right="705" w:firstLine="284"/>
      </w:pPr>
      <w:r>
        <w:t>Приложението валидира елемента на който се е спрял, при въвеждане на данни зажелани дейности и дейности за оставяне или вземане на определен елемент или посещение на определена дестинация.</w:t>
      </w:r>
    </w:p>
    <w:p w:rsidR="00F57230" w:rsidRDefault="000A09DF" w:rsidP="00211601">
      <w:pPr>
        <w:numPr>
          <w:ilvl w:val="0"/>
          <w:numId w:val="3"/>
        </w:numPr>
        <w:spacing w:line="360" w:lineRule="auto"/>
        <w:ind w:left="567" w:right="705" w:firstLine="284"/>
      </w:pPr>
      <w:r>
        <w:t xml:space="preserve">Приложението извиква съответен Web метод, според типа на дейността, за запазване на данните в централната база данни. </w:t>
      </w:r>
    </w:p>
    <w:p w:rsidR="00F57230" w:rsidRDefault="000A09DF" w:rsidP="00211601">
      <w:pPr>
        <w:numPr>
          <w:ilvl w:val="0"/>
          <w:numId w:val="3"/>
        </w:numPr>
        <w:spacing w:line="360" w:lineRule="auto"/>
        <w:ind w:left="567" w:right="705" w:firstLine="284"/>
      </w:pPr>
      <w:r>
        <w:t xml:space="preserve">Приложението показва форма („Главно меню”) за да може адми-нистратора да избере типа на следващата дейност. </w:t>
      </w:r>
    </w:p>
    <w:p w:rsidR="00F57230" w:rsidRDefault="000A09DF" w:rsidP="00211601">
      <w:pPr>
        <w:numPr>
          <w:ilvl w:val="0"/>
          <w:numId w:val="3"/>
        </w:numPr>
        <w:spacing w:line="360" w:lineRule="auto"/>
        <w:ind w:left="567" w:right="705" w:firstLine="284"/>
      </w:pPr>
      <w:r>
        <w:t xml:space="preserve">Край. </w:t>
      </w:r>
    </w:p>
    <w:p w:rsidR="00F57230" w:rsidRDefault="000A09DF" w:rsidP="00211601">
      <w:pPr>
        <w:spacing w:after="66" w:line="360" w:lineRule="auto"/>
        <w:ind w:left="567" w:firstLine="284"/>
      </w:pPr>
      <w:r>
        <w:rPr>
          <w:b/>
        </w:rPr>
        <w:t xml:space="preserve"> </w:t>
      </w:r>
    </w:p>
    <w:p w:rsidR="00F57230" w:rsidRDefault="000A09DF" w:rsidP="00211601">
      <w:pPr>
        <w:spacing w:after="4" w:line="360" w:lineRule="auto"/>
        <w:ind w:left="567" w:right="221" w:firstLine="284"/>
      </w:pPr>
      <w:del w:id="275" w:author="STUDENTS-1409-8" w:date="2024-04-09T11:53:00Z">
        <w:r w:rsidDel="00716BCC">
          <w:rPr>
            <w:b/>
          </w:rPr>
          <w:delText>1</w:delText>
        </w:r>
      </w:del>
      <w:ins w:id="276" w:author="STUDENTS-1409-8" w:date="2024-04-09T11:53:00Z">
        <w:r w:rsidR="00716BCC">
          <w:rPr>
            <w:b/>
            <w:lang w:val="en-US"/>
          </w:rPr>
          <w:t>3</w:t>
        </w:r>
      </w:ins>
      <w:r>
        <w:rPr>
          <w:b/>
        </w:rPr>
        <w:t>.8.</w:t>
      </w:r>
      <w:r>
        <w:rPr>
          <w:rFonts w:ascii="Arial" w:eastAsia="Arial" w:hAnsi="Arial" w:cs="Arial"/>
          <w:b/>
        </w:rPr>
        <w:t xml:space="preserve"> </w:t>
      </w:r>
      <w:r>
        <w:rPr>
          <w:b/>
        </w:rPr>
        <w:t>С</w:t>
      </w:r>
      <w:r>
        <w:rPr>
          <w:b/>
          <w:i/>
        </w:rPr>
        <w:t>лучай на употреба - Въвеждане на данни (Enter data)</w:t>
      </w:r>
      <w:r>
        <w:t xml:space="preserve"> </w:t>
      </w:r>
      <w:r>
        <w:rPr>
          <w:b/>
        </w:rPr>
        <w:t xml:space="preserve">  </w:t>
      </w:r>
    </w:p>
    <w:p w:rsidR="00F57230" w:rsidRDefault="000A09DF" w:rsidP="00211601">
      <w:pPr>
        <w:spacing w:line="360" w:lineRule="auto"/>
        <w:ind w:left="567" w:right="705" w:firstLine="284"/>
      </w:pPr>
      <w:r>
        <w:t>Потребителят може да въвежда данни за определена дейност, като преминава през форми, чиято последователност зависи от указания тип на дейността. При преглед на записи, които са били съхранени в апарата, потребителят няма възможност да редактира типа на дейността, адреса на дестинацията</w:t>
      </w:r>
    </w:p>
    <w:p w:rsidR="00F57230" w:rsidRDefault="000A09DF" w:rsidP="00211601">
      <w:pPr>
        <w:spacing w:line="360" w:lineRule="auto"/>
        <w:ind w:left="567" w:right="705" w:firstLine="284"/>
      </w:pPr>
      <w:r>
        <w:rPr>
          <w:i/>
        </w:rPr>
        <w:t>Предусловия</w:t>
      </w:r>
      <w:r>
        <w:t xml:space="preserve">: Потребителя е успешно идентифицира. </w:t>
      </w:r>
    </w:p>
    <w:p w:rsidR="00F57230" w:rsidRDefault="000A09DF" w:rsidP="00211601">
      <w:pPr>
        <w:spacing w:after="52" w:line="360" w:lineRule="auto"/>
        <w:ind w:left="567" w:firstLine="284"/>
      </w:pPr>
      <w:r>
        <w:rPr>
          <w:i/>
        </w:rPr>
        <w:t>Основен поток от действия</w:t>
      </w:r>
      <w:r>
        <w:t xml:space="preserve">: </w:t>
      </w:r>
    </w:p>
    <w:p w:rsidR="00C94C1A" w:rsidRDefault="000A09DF" w:rsidP="00211601">
      <w:pPr>
        <w:pStyle w:val="ListParagraph"/>
        <w:numPr>
          <w:ilvl w:val="0"/>
          <w:numId w:val="9"/>
        </w:numPr>
        <w:spacing w:line="360" w:lineRule="auto"/>
        <w:ind w:left="567" w:right="3580" w:firstLine="284"/>
        <w:jc w:val="both"/>
      </w:pPr>
      <w:r>
        <w:t xml:space="preserve">Потребителят въвежда данни. </w:t>
      </w:r>
    </w:p>
    <w:p w:rsidR="00F57230" w:rsidRDefault="00C94C1A" w:rsidP="00211601">
      <w:pPr>
        <w:spacing w:line="360" w:lineRule="auto"/>
        <w:ind w:left="567" w:right="3580" w:firstLine="284"/>
      </w:pPr>
      <w:r>
        <w:rPr>
          <w:i/>
        </w:rPr>
        <w:t xml:space="preserve">          </w:t>
      </w:r>
      <w:r w:rsidR="000A09DF" w:rsidRPr="00C94C1A">
        <w:rPr>
          <w:i/>
        </w:rPr>
        <w:t>Алтернативен поток 1</w:t>
      </w:r>
      <w:r w:rsidR="000A09DF">
        <w:t xml:space="preserve">: </w:t>
      </w:r>
    </w:p>
    <w:p w:rsidR="00F57230" w:rsidRDefault="000A09DF" w:rsidP="00211601">
      <w:pPr>
        <w:spacing w:line="360" w:lineRule="auto"/>
        <w:ind w:left="567" w:right="705" w:firstLine="284"/>
      </w:pPr>
      <w:r>
        <w:t xml:space="preserve">А1 </w:t>
      </w:r>
      <w:r w:rsidR="00C94C1A">
        <w:t xml:space="preserve"> </w:t>
      </w:r>
      <w:r>
        <w:t xml:space="preserve"> 1. Потребителя натиска бутона </w:t>
      </w:r>
      <w:r>
        <w:rPr>
          <w:i/>
        </w:rPr>
        <w:t>„Напред”</w:t>
      </w:r>
      <w:r>
        <w:t xml:space="preserve">. </w:t>
      </w:r>
    </w:p>
    <w:p w:rsidR="00F57230" w:rsidRDefault="000A09DF" w:rsidP="00211601">
      <w:pPr>
        <w:spacing w:line="360" w:lineRule="auto"/>
        <w:ind w:left="567" w:right="705" w:firstLine="284"/>
      </w:pPr>
      <w:r>
        <w:t xml:space="preserve">А1 </w:t>
      </w:r>
      <w:r w:rsidR="00C94C1A">
        <w:t xml:space="preserve"> </w:t>
      </w:r>
      <w:r>
        <w:t xml:space="preserve"> 2. Въведените данни се валидират. </w:t>
      </w:r>
    </w:p>
    <w:p w:rsidR="00F57230" w:rsidRDefault="00C94C1A" w:rsidP="00211601">
      <w:pPr>
        <w:spacing w:line="360" w:lineRule="auto"/>
        <w:ind w:left="567" w:right="705" w:firstLine="284"/>
      </w:pPr>
      <w:r>
        <w:t xml:space="preserve">     А1 </w:t>
      </w:r>
      <w:r w:rsidR="000A09DF">
        <w:t xml:space="preserve">3.Приложението показва следвавщата форма на потребителя </w:t>
      </w:r>
      <w:r w:rsidR="000A09DF">
        <w:rPr>
          <w:i/>
        </w:rPr>
        <w:t>Алтернативен поток 2</w:t>
      </w:r>
      <w:r w:rsidR="000A09DF">
        <w:t xml:space="preserve">: </w:t>
      </w:r>
    </w:p>
    <w:p w:rsidR="00F57230" w:rsidRDefault="000A09DF" w:rsidP="00211601">
      <w:pPr>
        <w:spacing w:line="360" w:lineRule="auto"/>
        <w:ind w:left="567" w:right="705" w:firstLine="284"/>
      </w:pPr>
      <w:r>
        <w:t xml:space="preserve">А2  1. Потребителя натиска бутона </w:t>
      </w:r>
      <w:r>
        <w:rPr>
          <w:i/>
        </w:rPr>
        <w:t>„</w:t>
      </w:r>
      <w:r w:rsidR="00C94C1A">
        <w:rPr>
          <w:i/>
        </w:rPr>
        <w:t>Затвори</w:t>
      </w:r>
      <w:r>
        <w:rPr>
          <w:i/>
        </w:rPr>
        <w:t>”</w:t>
      </w:r>
      <w:r>
        <w:t xml:space="preserve">. </w:t>
      </w:r>
    </w:p>
    <w:p w:rsidR="00F57230" w:rsidRDefault="000A09DF" w:rsidP="00211601">
      <w:pPr>
        <w:spacing w:line="360" w:lineRule="auto"/>
        <w:ind w:left="567" w:right="705" w:firstLine="284"/>
      </w:pPr>
      <w:r>
        <w:t xml:space="preserve">А2  2. Приложението показва предходната форма. </w:t>
      </w:r>
    </w:p>
    <w:p w:rsidR="00F57230" w:rsidRDefault="000A09DF" w:rsidP="00211601">
      <w:pPr>
        <w:spacing w:line="360" w:lineRule="auto"/>
        <w:ind w:left="567" w:right="705" w:firstLine="284"/>
      </w:pPr>
      <w:r>
        <w:t xml:space="preserve">А2  3. Потребителя редактира вече въведените от него данни. </w:t>
      </w:r>
    </w:p>
    <w:p w:rsidR="00F57230" w:rsidRDefault="000A09DF" w:rsidP="00211601">
      <w:pPr>
        <w:spacing w:after="17" w:line="360" w:lineRule="auto"/>
        <w:ind w:left="567" w:firstLine="284"/>
        <w:rPr>
          <w:b/>
        </w:rPr>
      </w:pPr>
      <w:r>
        <w:rPr>
          <w:b/>
        </w:rPr>
        <w:t xml:space="preserve"> </w:t>
      </w:r>
    </w:p>
    <w:p w:rsidR="00F57230" w:rsidRDefault="007B6163" w:rsidP="00211601">
      <w:pPr>
        <w:pStyle w:val="Heading3"/>
        <w:spacing w:after="17" w:line="360" w:lineRule="auto"/>
        <w:ind w:left="567" w:right="0" w:firstLine="284"/>
        <w:jc w:val="both"/>
      </w:pPr>
      <w:ins w:id="277" w:author="STUDENTS-1409-8" w:date="2024-04-09T12:03:00Z">
        <w:r>
          <w:rPr>
            <w:b/>
            <w:i w:val="0"/>
            <w:lang w:val="en-US"/>
          </w:rPr>
          <w:t>3</w:t>
        </w:r>
      </w:ins>
      <w:del w:id="278" w:author="STUDENTS-1409-8" w:date="2024-04-09T12:03:00Z">
        <w:r w:rsidR="003609C7" w:rsidDel="007B6163">
          <w:rPr>
            <w:b/>
            <w:i w:val="0"/>
          </w:rPr>
          <w:delText>2</w:delText>
        </w:r>
      </w:del>
      <w:r w:rsidR="003609C7">
        <w:rPr>
          <w:b/>
          <w:i w:val="0"/>
        </w:rPr>
        <w:t>.</w:t>
      </w:r>
      <w:ins w:id="279" w:author="STUDENTS-1409-8" w:date="2024-04-09T12:03:00Z">
        <w:r>
          <w:rPr>
            <w:b/>
            <w:i w:val="0"/>
            <w:lang w:val="en-US"/>
          </w:rPr>
          <w:t>9</w:t>
        </w:r>
      </w:ins>
      <w:del w:id="280" w:author="STUDENTS-1409-8" w:date="2024-04-09T12:03:00Z">
        <w:r w:rsidR="000A09DF" w:rsidDel="007B6163">
          <w:rPr>
            <w:b/>
            <w:i w:val="0"/>
          </w:rPr>
          <w:delText>2</w:delText>
        </w:r>
      </w:del>
      <w:r w:rsidR="000A09DF">
        <w:rPr>
          <w:b/>
          <w:i w:val="0"/>
        </w:rPr>
        <w:t>.</w:t>
      </w:r>
      <w:r w:rsidR="000A09DF">
        <w:rPr>
          <w:rFonts w:ascii="Arial" w:eastAsia="Arial" w:hAnsi="Arial" w:cs="Arial"/>
          <w:b/>
          <w:i w:val="0"/>
        </w:rPr>
        <w:t xml:space="preserve"> </w:t>
      </w:r>
      <w:r w:rsidR="000A09DF">
        <w:rPr>
          <w:b/>
          <w:i w:val="0"/>
        </w:rPr>
        <w:t xml:space="preserve">Модел на случаите на употреба на приложението </w:t>
      </w:r>
    </w:p>
    <w:p w:rsidR="00F57230" w:rsidRDefault="000A09DF" w:rsidP="00211601">
      <w:pPr>
        <w:spacing w:after="59" w:line="360" w:lineRule="auto"/>
        <w:ind w:left="567" w:firstLine="284"/>
      </w:pPr>
      <w:r>
        <w:rPr>
          <w:b/>
        </w:rPr>
        <w:t xml:space="preserve"> </w:t>
      </w:r>
    </w:p>
    <w:p w:rsidR="00F57230" w:rsidRDefault="000A09DF" w:rsidP="00211601">
      <w:pPr>
        <w:spacing w:line="360" w:lineRule="auto"/>
        <w:ind w:left="567" w:right="705" w:firstLine="284"/>
      </w:pPr>
      <w:r>
        <w:t>Определяме един актьор за приложението – Администратор, потребителят, които из</w:t>
      </w:r>
      <w:r w:rsidR="007A0524">
        <w:t>вършва всички взаимодействия с</w:t>
      </w:r>
      <w:r>
        <w:t xml:space="preserve"> него. </w:t>
      </w:r>
    </w:p>
    <w:p w:rsidR="00F57230" w:rsidRDefault="000A09DF" w:rsidP="00211601">
      <w:pPr>
        <w:spacing w:after="0" w:line="360" w:lineRule="auto"/>
        <w:ind w:left="567" w:firstLine="284"/>
      </w:pPr>
      <w:r>
        <w:rPr>
          <w:b/>
        </w:rPr>
        <w:t xml:space="preserve"> </w:t>
      </w:r>
    </w:p>
    <w:p w:rsidR="00F57230" w:rsidRDefault="00350128" w:rsidP="00211601">
      <w:pPr>
        <w:spacing w:after="27" w:line="360" w:lineRule="auto"/>
        <w:ind w:left="567" w:firstLine="284"/>
      </w:pPr>
      <w:r>
        <w:rPr>
          <w:noProof/>
        </w:rPr>
        <w:lastRenderedPageBreak/>
        <w:drawing>
          <wp:inline distT="0" distB="0" distL="0" distR="0">
            <wp:extent cx="4781550" cy="2920751"/>
            <wp:effectExtent l="0" t="0" r="0" b="0"/>
            <wp:docPr id="5" name="Picture 5" descr="https://cdn.discordapp.com/attachments/1098716160905728123/1213192288151539805/AAAAAElFTkSuQmCC.png?ex=65f4945d&amp;is=65e21f5d&amp;hm=481c4b3c66570ebfd214740be369d08da99bf10acba16f2c67f58661ae75c5f8&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discordapp.com/attachments/1098716160905728123/1213192288151539805/AAAAAElFTkSuQmCC.png?ex=65f4945d&amp;is=65e21f5d&amp;hm=481c4b3c66570ebfd214740be369d08da99bf10acba16f2c67f58661ae75c5f8&amp;"/>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97137" cy="2930272"/>
                    </a:xfrm>
                    <a:prstGeom prst="rect">
                      <a:avLst/>
                    </a:prstGeom>
                    <a:noFill/>
                    <a:ln>
                      <a:noFill/>
                    </a:ln>
                  </pic:spPr>
                </pic:pic>
              </a:graphicData>
            </a:graphic>
          </wp:inline>
        </w:drawing>
      </w:r>
    </w:p>
    <w:p w:rsidR="00F57230" w:rsidRDefault="000A09DF" w:rsidP="00211601">
      <w:pPr>
        <w:spacing w:after="254" w:line="360" w:lineRule="auto"/>
        <w:ind w:left="567" w:firstLine="284"/>
      </w:pPr>
      <w:r>
        <w:rPr>
          <w:i/>
        </w:rPr>
        <w:t xml:space="preserve">фиг. 1 Модел на потребителските случаи – Use Case Model за приложението </w:t>
      </w:r>
    </w:p>
    <w:p w:rsidR="00914933" w:rsidRDefault="000A09DF" w:rsidP="00211601">
      <w:pPr>
        <w:spacing w:after="68" w:line="360" w:lineRule="auto"/>
        <w:ind w:left="567" w:firstLine="284"/>
      </w:pPr>
      <w:r>
        <w:t xml:space="preserve">    </w:t>
      </w:r>
    </w:p>
    <w:p w:rsidR="00F57230" w:rsidRDefault="000A09DF" w:rsidP="00211601">
      <w:pPr>
        <w:spacing w:after="68" w:line="360" w:lineRule="auto"/>
        <w:ind w:left="567" w:firstLine="284"/>
        <w:rPr>
          <w:b/>
          <w:sz w:val="32"/>
          <w:szCs w:val="32"/>
        </w:rPr>
      </w:pPr>
      <w:r>
        <w:t xml:space="preserve">  </w:t>
      </w:r>
      <w:r>
        <w:rPr>
          <w:b/>
        </w:rPr>
        <w:t>I</w:t>
      </w:r>
      <w:ins w:id="281" w:author="STUDENTS-1409-8" w:date="2024-04-09T12:11:00Z">
        <w:r w:rsidR="007B6163">
          <w:rPr>
            <w:b/>
            <w:lang w:val="en-US"/>
          </w:rPr>
          <w:t>V</w:t>
        </w:r>
      </w:ins>
      <w:del w:id="282" w:author="STUDENTS-1409-8" w:date="2024-04-09T12:11:00Z">
        <w:r w:rsidDel="007B6163">
          <w:rPr>
            <w:b/>
          </w:rPr>
          <w:delText>II</w:delText>
        </w:r>
      </w:del>
      <w:r>
        <w:rPr>
          <w:b/>
        </w:rPr>
        <w:t xml:space="preserve"> </w:t>
      </w:r>
      <w:r>
        <w:rPr>
          <w:b/>
          <w:sz w:val="32"/>
          <w:szCs w:val="32"/>
        </w:rPr>
        <w:t>Реализация</w:t>
      </w:r>
    </w:p>
    <w:p w:rsidR="00F57230" w:rsidRDefault="00F57230" w:rsidP="00211601">
      <w:pPr>
        <w:spacing w:after="68" w:line="360" w:lineRule="auto"/>
        <w:ind w:left="567" w:firstLine="284"/>
      </w:pPr>
    </w:p>
    <w:p w:rsidR="00F57230" w:rsidRDefault="006D1877" w:rsidP="00211601">
      <w:pPr>
        <w:pStyle w:val="Heading4"/>
        <w:spacing w:line="360" w:lineRule="auto"/>
        <w:ind w:left="567" w:firstLine="284"/>
      </w:pPr>
      <w:ins w:id="283" w:author="STUDENTS-1409-8" w:date="2024-04-09T12:11:00Z">
        <w:r>
          <w:rPr>
            <w:lang w:val="en-US"/>
          </w:rPr>
          <w:t>4</w:t>
        </w:r>
      </w:ins>
      <w:del w:id="284" w:author="STUDENTS-1409-8" w:date="2024-04-09T12:11:00Z">
        <w:r w:rsidR="00C94C1A" w:rsidDel="007B6163">
          <w:delText>3</w:delText>
        </w:r>
      </w:del>
      <w:r w:rsidR="00C94C1A">
        <w:t>.</w:t>
      </w:r>
      <w:r w:rsidR="000A09DF">
        <w:t>1.</w:t>
      </w:r>
      <w:r w:rsidR="000A09DF">
        <w:rPr>
          <w:rFonts w:ascii="Arial" w:eastAsia="Arial" w:hAnsi="Arial" w:cs="Arial"/>
        </w:rPr>
        <w:t xml:space="preserve"> </w:t>
      </w:r>
      <w:r w:rsidR="000A09DF">
        <w:t xml:space="preserve"> Реализация на offline режима </w:t>
      </w:r>
    </w:p>
    <w:p w:rsidR="00F57230" w:rsidRDefault="000A09DF" w:rsidP="00211601">
      <w:pPr>
        <w:spacing w:after="16" w:line="360" w:lineRule="auto"/>
        <w:ind w:left="567" w:firstLine="284"/>
      </w:pPr>
      <w:r>
        <w:t xml:space="preserve"> </w:t>
      </w:r>
    </w:p>
    <w:p w:rsidR="005A13C5" w:rsidRDefault="005A13C5" w:rsidP="00211601">
      <w:pPr>
        <w:spacing w:after="16" w:line="360" w:lineRule="auto"/>
        <w:ind w:left="567" w:firstLine="284"/>
      </w:pPr>
      <w:r>
        <w:t xml:space="preserve">Приложението трябва да позволява на потребителя да работи и без интернет връзка. Въведените от потребителя данни трябва да се съхраняват локално в устройството и да се синхронизират със сървъра при възстановяване на интернет връзка. В раздел II са представени различни стратегии за съхранение на данни в приложения за PocketPC: релационна база данни (Microsoft SQL Server CE), локални файлове (XML файлове) и структура данни, базирана на сесии, в паметта. </w:t>
      </w:r>
    </w:p>
    <w:p w:rsidR="005A13C5" w:rsidRDefault="005A13C5" w:rsidP="00211601">
      <w:pPr>
        <w:spacing w:after="16" w:line="360" w:lineRule="auto"/>
        <w:ind w:left="567" w:firstLine="284"/>
      </w:pPr>
      <w:r>
        <w:t xml:space="preserve">В това приложение данните се съхраняват в локален XML файл, който се зарежда в паметта при стартиране на приложението. Решението за използване на XML файл за съхранение на данни се базира на няколко фактора: </w:t>
      </w:r>
    </w:p>
    <w:p w:rsidR="005A13C5" w:rsidRDefault="005A13C5" w:rsidP="00211601">
      <w:pPr>
        <w:spacing w:after="16" w:line="360" w:lineRule="auto"/>
        <w:ind w:left="567" w:firstLine="284"/>
      </w:pPr>
      <w:r>
        <w:t>- Обемът на данните, които трябва да бъдат съхранени на PocketPC, обикновено е между 50 и 100 kb. Зареждането им в паметта би било по-ефективно от достъпа до тях чрез SQL Server CE Query Engine.</w:t>
      </w:r>
    </w:p>
    <w:p w:rsidR="005A13C5" w:rsidRDefault="005A13C5" w:rsidP="00211601">
      <w:pPr>
        <w:spacing w:after="16" w:line="360" w:lineRule="auto"/>
        <w:ind w:left="567" w:firstLine="284"/>
      </w:pPr>
      <w:r>
        <w:t>- Обменът на данни между PocketPC и уеб услугата е малък (около 1Mb). Използването на XML и уеб услуга е предпочитано, а .NET Compact Framework осигурява обширна поддръжка на двете технологии.</w:t>
      </w:r>
    </w:p>
    <w:p w:rsidR="005A13C5" w:rsidRDefault="005A13C5" w:rsidP="00211601">
      <w:pPr>
        <w:spacing w:after="16" w:line="360" w:lineRule="auto"/>
        <w:ind w:left="567" w:firstLine="284"/>
      </w:pPr>
      <w:r>
        <w:t>Локалният XML файл има следната структура:</w:t>
      </w:r>
    </w:p>
    <w:p w:rsidR="00F57230" w:rsidRDefault="005A13C5" w:rsidP="00685955">
      <w:pPr>
        <w:spacing w:line="360" w:lineRule="auto"/>
        <w:ind w:left="567" w:firstLine="284"/>
        <w:jc w:val="center"/>
      </w:pPr>
      <w:r w:rsidRPr="005A13C5">
        <w:rPr>
          <w:noProof/>
        </w:rPr>
        <w:lastRenderedPageBreak/>
        <w:drawing>
          <wp:inline distT="0" distB="0" distL="0" distR="0">
            <wp:extent cx="4286250" cy="2081600"/>
            <wp:effectExtent l="0" t="0" r="0" b="0"/>
            <wp:docPr id="6" name="Picture 6" descr="C:\Users\Admin\Desktop\Example-of-XML-code-describing-the-data-structure-of-the-DaltonTest-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esktop\Example-of-XML-code-describing-the-data-structure-of-the-DaltonTest-tool.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43660" cy="2109481"/>
                    </a:xfrm>
                    <a:prstGeom prst="rect">
                      <a:avLst/>
                    </a:prstGeom>
                    <a:noFill/>
                    <a:ln>
                      <a:noFill/>
                    </a:ln>
                  </pic:spPr>
                </pic:pic>
              </a:graphicData>
            </a:graphic>
          </wp:inline>
        </w:drawing>
      </w:r>
    </w:p>
    <w:p w:rsidR="005A13C5" w:rsidRDefault="005A13C5" w:rsidP="00914933">
      <w:pPr>
        <w:spacing w:line="360" w:lineRule="auto"/>
        <w:ind w:left="567" w:firstLine="284"/>
        <w:jc w:val="center"/>
        <w:rPr>
          <w:i/>
        </w:rPr>
      </w:pPr>
      <w:r w:rsidRPr="005A13C5">
        <w:rPr>
          <w:i/>
        </w:rPr>
        <w:t xml:space="preserve">Фиг. 2 </w:t>
      </w:r>
      <w:r w:rsidRPr="005A13C5">
        <w:rPr>
          <w:i/>
          <w:lang w:val="en-US"/>
        </w:rPr>
        <w:t>XML</w:t>
      </w:r>
      <w:r w:rsidRPr="005A13C5">
        <w:rPr>
          <w:i/>
        </w:rPr>
        <w:t xml:space="preserve"> файл</w:t>
      </w:r>
    </w:p>
    <w:p w:rsidR="00914933" w:rsidRDefault="00914933" w:rsidP="00914933">
      <w:pPr>
        <w:spacing w:line="360" w:lineRule="auto"/>
        <w:ind w:left="567" w:firstLine="284"/>
        <w:jc w:val="center"/>
        <w:rPr>
          <w:i/>
        </w:rPr>
      </w:pPr>
    </w:p>
    <w:p w:rsidR="00914933" w:rsidRPr="005A13C5" w:rsidRDefault="00914933" w:rsidP="00914933">
      <w:pPr>
        <w:spacing w:line="360" w:lineRule="auto"/>
        <w:ind w:left="567" w:firstLine="284"/>
        <w:jc w:val="center"/>
        <w:rPr>
          <w:i/>
        </w:rPr>
      </w:pPr>
    </w:p>
    <w:p w:rsidR="00F57230" w:rsidRDefault="000A09DF" w:rsidP="00211601">
      <w:pPr>
        <w:spacing w:after="69" w:line="360" w:lineRule="auto"/>
        <w:ind w:left="567" w:firstLine="284"/>
        <w:rPr>
          <w:b/>
        </w:rPr>
      </w:pPr>
      <w:r w:rsidRPr="00C94C1A">
        <w:rPr>
          <w:b/>
        </w:rPr>
        <w:t xml:space="preserve"> </w:t>
      </w:r>
      <w:ins w:id="285" w:author="STUDENTS-1409-8" w:date="2024-04-09T12:11:00Z">
        <w:r w:rsidR="006D1877">
          <w:rPr>
            <w:b/>
            <w:lang w:val="en-US"/>
          </w:rPr>
          <w:t>4</w:t>
        </w:r>
      </w:ins>
      <w:del w:id="286" w:author="STUDENTS-1409-8" w:date="2024-04-09T12:11:00Z">
        <w:r w:rsidR="00C94C1A" w:rsidRPr="00C94C1A" w:rsidDel="007B6163">
          <w:rPr>
            <w:b/>
          </w:rPr>
          <w:delText>3</w:delText>
        </w:r>
      </w:del>
      <w:r w:rsidR="00C94C1A" w:rsidRPr="00C94C1A">
        <w:rPr>
          <w:b/>
        </w:rPr>
        <w:t>.</w:t>
      </w:r>
      <w:r w:rsidRPr="00C94C1A">
        <w:rPr>
          <w:b/>
        </w:rPr>
        <w:t>2.</w:t>
      </w:r>
      <w:r>
        <w:rPr>
          <w:rFonts w:ascii="Arial" w:eastAsia="Arial" w:hAnsi="Arial" w:cs="Arial"/>
        </w:rPr>
        <w:t xml:space="preserve"> </w:t>
      </w:r>
      <w:r>
        <w:t xml:space="preserve"> </w:t>
      </w:r>
      <w:r>
        <w:rPr>
          <w:b/>
        </w:rPr>
        <w:t xml:space="preserve">Реализация на online режима </w:t>
      </w:r>
    </w:p>
    <w:p w:rsidR="005A13C5" w:rsidRDefault="005A13C5" w:rsidP="00211601">
      <w:pPr>
        <w:spacing w:line="360" w:lineRule="auto"/>
        <w:ind w:left="567" w:right="705" w:firstLine="284"/>
      </w:pPr>
      <w:r w:rsidRPr="005A13C5">
        <w:t xml:space="preserve">Приложението осъществява обмен на данни със сървъра чрез асинхронни извиквания на уеб услуга. При използването на асинхронни извиквания на уеб услуга, потребителският интерфейс не се блокира, докато операцията не завърши. Класът WebProxy представлява отдалечен пълномощник (remote proxy), който е разновидност на шаблона за пълномощници и предоставя локално представяне на обект от друго адресно пространство. </w:t>
      </w:r>
    </w:p>
    <w:p w:rsidR="00914933" w:rsidRDefault="005A13C5" w:rsidP="00914933">
      <w:pPr>
        <w:spacing w:after="58" w:line="360" w:lineRule="auto"/>
        <w:ind w:left="567" w:firstLine="284"/>
      </w:pPr>
      <w:r w:rsidRPr="005A13C5">
        <w:t>Този тип пълномощник е известен като "посредник" в литературата. Класът WebProxy съдържа референция към автоматично генериран клас за достъп до уеб услугата.</w:t>
      </w:r>
    </w:p>
    <w:p w:rsidR="00914933" w:rsidRDefault="005A13C5" w:rsidP="00914933">
      <w:pPr>
        <w:spacing w:after="58" w:line="360" w:lineRule="auto"/>
        <w:ind w:left="567" w:firstLine="284"/>
      </w:pPr>
      <w:r w:rsidRPr="005A13C5">
        <w:t xml:space="preserve"> В него са дефинирани методи, които съответстват на методите, предоставени от уеб услугата. Обработката на общи изключения, включително тези, които възникват при обмен на данни със сървъра или при автентикация на потребителя, се извършва централизирано в метода GetWebCallResult.</w:t>
      </w:r>
    </w:p>
    <w:p w:rsidR="00914933" w:rsidRDefault="00914933" w:rsidP="00914933">
      <w:pPr>
        <w:spacing w:after="58" w:line="360" w:lineRule="auto"/>
        <w:ind w:left="567" w:firstLine="284"/>
      </w:pPr>
      <w:r w:rsidRPr="00914933">
        <w:t xml:space="preserve"> </w:t>
      </w:r>
      <w:r>
        <w:t xml:space="preserve">Класът `WebProxy` има вложен клас `Nested`, който съдържа статично поле `instance`, представляващо единствената инстанция на `WebProxy`. Този вложен клас е създаден с цел ограничаване на достъпа до инстанцията на `WebProxy` и гарантиране на съществуването й само в един екземпляр (singleton pattern). </w:t>
      </w:r>
    </w:p>
    <w:p w:rsidR="00914933" w:rsidRDefault="00914933" w:rsidP="00914933">
      <w:pPr>
        <w:spacing w:after="58" w:line="360" w:lineRule="auto"/>
        <w:ind w:left="567" w:firstLine="284"/>
      </w:pPr>
      <w:r>
        <w:t>Вътрешният статичен клас `Nested` съдържа статично поле `instance`, което се инициализира при стартиране на програмата. Тъй като конструкторът на вложения клас е скрит (private), инстанцията на `WebProxy` може да бъде достъпена само чрез статичното поле `instance`.</w:t>
      </w:r>
    </w:p>
    <w:p w:rsidR="00F57230" w:rsidRDefault="00F57230" w:rsidP="00211601">
      <w:pPr>
        <w:spacing w:line="360" w:lineRule="auto"/>
        <w:ind w:left="567" w:right="705" w:firstLine="284"/>
      </w:pPr>
    </w:p>
    <w:tbl>
      <w:tblPr>
        <w:tblStyle w:val="a3"/>
        <w:tblW w:w="7876" w:type="dxa"/>
        <w:jc w:val="center"/>
        <w:tblInd w:w="0" w:type="dxa"/>
        <w:tblLayout w:type="fixed"/>
        <w:tblLook w:val="0400" w:firstRow="0" w:lastRow="0" w:firstColumn="0" w:lastColumn="0" w:noHBand="0" w:noVBand="1"/>
      </w:tblPr>
      <w:tblGrid>
        <w:gridCol w:w="7876"/>
      </w:tblGrid>
      <w:tr w:rsidR="00F57230" w:rsidTr="00914933">
        <w:trPr>
          <w:trHeight w:val="2385"/>
          <w:jc w:val="center"/>
        </w:trPr>
        <w:tc>
          <w:tcPr>
            <w:tcW w:w="7876" w:type="dxa"/>
            <w:tcBorders>
              <w:top w:val="single" w:sz="6" w:space="0" w:color="EEECE2"/>
              <w:left w:val="single" w:sz="6" w:space="0" w:color="EEECE2"/>
              <w:bottom w:val="single" w:sz="6" w:space="0" w:color="EEECE2"/>
              <w:right w:val="single" w:sz="6" w:space="0" w:color="EEECE2"/>
            </w:tcBorders>
            <w:shd w:val="clear" w:color="auto" w:fill="EEECE2"/>
            <w:vAlign w:val="center"/>
          </w:tcPr>
          <w:p w:rsidR="005A13C5" w:rsidRDefault="005A13C5" w:rsidP="00211601">
            <w:pPr>
              <w:tabs>
                <w:tab w:val="center" w:pos="713"/>
              </w:tabs>
              <w:spacing w:line="360" w:lineRule="auto"/>
              <w:ind w:left="567" w:firstLine="284"/>
            </w:pPr>
            <w:r>
              <w:lastRenderedPageBreak/>
              <w:t xml:space="preserve">public class WebProxy </w:t>
            </w:r>
          </w:p>
          <w:p w:rsidR="005A13C5" w:rsidRDefault="005A13C5" w:rsidP="00211601">
            <w:pPr>
              <w:tabs>
                <w:tab w:val="center" w:pos="713"/>
              </w:tabs>
              <w:spacing w:line="360" w:lineRule="auto"/>
              <w:ind w:left="567" w:firstLine="284"/>
            </w:pPr>
            <w:r>
              <w:t xml:space="preserve">{ </w:t>
            </w:r>
            <w:r>
              <w:tab/>
              <w:t xml:space="preserve"> </w:t>
            </w:r>
          </w:p>
          <w:p w:rsidR="005A13C5" w:rsidRDefault="005A13C5" w:rsidP="00211601">
            <w:pPr>
              <w:tabs>
                <w:tab w:val="center" w:pos="713"/>
              </w:tabs>
              <w:spacing w:line="360" w:lineRule="auto"/>
              <w:ind w:left="567" w:firstLine="284"/>
            </w:pPr>
            <w:r>
              <w:t xml:space="preserve">     private static readonly Lazy&lt;WebProxy&gt; lazyInstance = new Lazy&lt;WebProxy&gt;(() =&gt; new WebProxy());</w:t>
            </w:r>
          </w:p>
          <w:p w:rsidR="005A13C5" w:rsidRDefault="005A13C5" w:rsidP="00211601">
            <w:pPr>
              <w:tabs>
                <w:tab w:val="center" w:pos="713"/>
              </w:tabs>
              <w:spacing w:line="360" w:lineRule="auto"/>
              <w:ind w:left="567" w:firstLine="284"/>
            </w:pPr>
          </w:p>
          <w:p w:rsidR="005A13C5" w:rsidRDefault="005A13C5" w:rsidP="00211601">
            <w:pPr>
              <w:tabs>
                <w:tab w:val="center" w:pos="713"/>
              </w:tabs>
              <w:spacing w:line="360" w:lineRule="auto"/>
              <w:ind w:left="567" w:firstLine="284"/>
            </w:pPr>
            <w:r>
              <w:t xml:space="preserve">     public static WebProxy Instance </w:t>
            </w:r>
          </w:p>
          <w:p w:rsidR="005A13C5" w:rsidRDefault="005A13C5" w:rsidP="00211601">
            <w:pPr>
              <w:tabs>
                <w:tab w:val="center" w:pos="713"/>
              </w:tabs>
              <w:spacing w:line="360" w:lineRule="auto"/>
              <w:ind w:left="567" w:firstLine="284"/>
            </w:pPr>
            <w:r>
              <w:t xml:space="preserve">     {            </w:t>
            </w:r>
          </w:p>
          <w:p w:rsidR="005A13C5" w:rsidRDefault="005A13C5" w:rsidP="00211601">
            <w:pPr>
              <w:tabs>
                <w:tab w:val="center" w:pos="713"/>
              </w:tabs>
              <w:spacing w:line="360" w:lineRule="auto"/>
              <w:ind w:left="567" w:firstLine="284"/>
            </w:pPr>
            <w:r>
              <w:t xml:space="preserve">         get </w:t>
            </w:r>
          </w:p>
          <w:p w:rsidR="005A13C5" w:rsidRDefault="005A13C5" w:rsidP="00211601">
            <w:pPr>
              <w:tabs>
                <w:tab w:val="center" w:pos="713"/>
              </w:tabs>
              <w:spacing w:line="360" w:lineRule="auto"/>
              <w:ind w:left="567" w:firstLine="284"/>
            </w:pPr>
            <w:r>
              <w:t xml:space="preserve">         { </w:t>
            </w:r>
          </w:p>
          <w:p w:rsidR="005A13C5" w:rsidRDefault="005A13C5" w:rsidP="00914933">
            <w:pPr>
              <w:tabs>
                <w:tab w:val="center" w:pos="713"/>
              </w:tabs>
              <w:spacing w:line="360" w:lineRule="auto"/>
              <w:ind w:left="567" w:firstLine="284"/>
              <w:jc w:val="center"/>
            </w:pPr>
            <w:r>
              <w:t>return lazyInstance.Value;</w:t>
            </w:r>
          </w:p>
          <w:p w:rsidR="005A13C5" w:rsidRDefault="005A13C5" w:rsidP="00211601">
            <w:pPr>
              <w:tabs>
                <w:tab w:val="center" w:pos="713"/>
              </w:tabs>
              <w:spacing w:line="360" w:lineRule="auto"/>
              <w:ind w:left="567" w:firstLine="284"/>
            </w:pPr>
            <w:r>
              <w:t xml:space="preserve">         }      </w:t>
            </w:r>
          </w:p>
          <w:p w:rsidR="005A13C5" w:rsidRDefault="005A13C5" w:rsidP="00211601">
            <w:pPr>
              <w:tabs>
                <w:tab w:val="center" w:pos="713"/>
              </w:tabs>
              <w:spacing w:line="360" w:lineRule="auto"/>
              <w:ind w:left="567" w:firstLine="284"/>
            </w:pPr>
            <w:r>
              <w:t xml:space="preserve">     } </w:t>
            </w:r>
          </w:p>
          <w:p w:rsidR="005A13C5" w:rsidRDefault="005A13C5" w:rsidP="00211601">
            <w:pPr>
              <w:tabs>
                <w:tab w:val="center" w:pos="713"/>
              </w:tabs>
              <w:spacing w:line="360" w:lineRule="auto"/>
              <w:ind w:left="567" w:firstLine="284"/>
            </w:pPr>
          </w:p>
          <w:p w:rsidR="005A13C5" w:rsidRDefault="005A13C5" w:rsidP="00211601">
            <w:pPr>
              <w:tabs>
                <w:tab w:val="center" w:pos="713"/>
              </w:tabs>
              <w:spacing w:line="360" w:lineRule="auto"/>
              <w:ind w:left="567" w:firstLine="284"/>
            </w:pPr>
            <w:r>
              <w:t xml:space="preserve">     private WebProxy()</w:t>
            </w:r>
          </w:p>
          <w:p w:rsidR="005A13C5" w:rsidRDefault="005A13C5" w:rsidP="00211601">
            <w:pPr>
              <w:tabs>
                <w:tab w:val="center" w:pos="713"/>
              </w:tabs>
              <w:spacing w:line="360" w:lineRule="auto"/>
              <w:ind w:left="567" w:firstLine="284"/>
            </w:pPr>
            <w:r>
              <w:t xml:space="preserve">     {</w:t>
            </w:r>
          </w:p>
          <w:p w:rsidR="005A13C5" w:rsidRDefault="005A13C5" w:rsidP="00211601">
            <w:pPr>
              <w:tabs>
                <w:tab w:val="center" w:pos="713"/>
              </w:tabs>
              <w:spacing w:line="360" w:lineRule="auto"/>
              <w:ind w:left="567" w:firstLine="284"/>
            </w:pPr>
            <w:r>
              <w:t xml:space="preserve">         // Private constructor to prevent external instantiation</w:t>
            </w:r>
          </w:p>
          <w:p w:rsidR="005A13C5" w:rsidRDefault="005A13C5" w:rsidP="00211601">
            <w:pPr>
              <w:tabs>
                <w:tab w:val="center" w:pos="713"/>
              </w:tabs>
              <w:spacing w:line="360" w:lineRule="auto"/>
              <w:ind w:left="567" w:firstLine="284"/>
            </w:pPr>
            <w:r>
              <w:t xml:space="preserve">     }</w:t>
            </w:r>
          </w:p>
          <w:p w:rsidR="005A13C5" w:rsidRDefault="005A13C5" w:rsidP="00211601">
            <w:pPr>
              <w:tabs>
                <w:tab w:val="center" w:pos="713"/>
              </w:tabs>
              <w:spacing w:line="360" w:lineRule="auto"/>
              <w:ind w:left="567" w:firstLine="284"/>
            </w:pPr>
          </w:p>
          <w:p w:rsidR="005A13C5" w:rsidRDefault="005A13C5" w:rsidP="00211601">
            <w:pPr>
              <w:tabs>
                <w:tab w:val="center" w:pos="713"/>
              </w:tabs>
              <w:spacing w:line="360" w:lineRule="auto"/>
              <w:ind w:left="567" w:firstLine="284"/>
            </w:pPr>
            <w:r>
              <w:t xml:space="preserve">  ... </w:t>
            </w:r>
          </w:p>
          <w:p w:rsidR="00F57230" w:rsidRDefault="005A13C5" w:rsidP="00211601">
            <w:pPr>
              <w:tabs>
                <w:tab w:val="center" w:pos="713"/>
              </w:tabs>
              <w:spacing w:line="360" w:lineRule="auto"/>
              <w:ind w:left="567" w:firstLine="284"/>
            </w:pPr>
            <w:r>
              <w:t xml:space="preserve">} </w:t>
            </w:r>
            <w:r w:rsidR="000A09DF">
              <w:t xml:space="preserve"> </w:t>
            </w:r>
          </w:p>
        </w:tc>
      </w:tr>
    </w:tbl>
    <w:p w:rsidR="00F57230" w:rsidRDefault="000A09DF" w:rsidP="00211601">
      <w:pPr>
        <w:spacing w:after="48" w:line="360" w:lineRule="auto"/>
        <w:ind w:left="567" w:firstLine="284"/>
      </w:pPr>
      <w:r>
        <w:t xml:space="preserve"> </w:t>
      </w:r>
    </w:p>
    <w:p w:rsidR="00BA424C" w:rsidRPr="00BA424C" w:rsidRDefault="00BA424C" w:rsidP="00BA424C">
      <w:pPr>
        <w:spacing w:after="58" w:line="360" w:lineRule="auto"/>
        <w:ind w:left="567" w:firstLine="284"/>
        <w:jc w:val="center"/>
        <w:rPr>
          <w:lang w:val="en-US"/>
        </w:rPr>
      </w:pPr>
      <w:r>
        <w:t xml:space="preserve">Фиг. 3 Реализация на класа </w:t>
      </w:r>
      <w:r>
        <w:rPr>
          <w:lang w:val="en-US"/>
        </w:rPr>
        <w:t>WebProxy</w:t>
      </w:r>
    </w:p>
    <w:p w:rsidR="00BA424C" w:rsidRDefault="00BA424C" w:rsidP="00BA424C">
      <w:pPr>
        <w:spacing w:after="58" w:line="360" w:lineRule="auto"/>
        <w:ind w:left="567" w:firstLine="284"/>
        <w:jc w:val="center"/>
      </w:pPr>
    </w:p>
    <w:p w:rsidR="005A13C5" w:rsidRDefault="005A13C5" w:rsidP="00211601">
      <w:pPr>
        <w:spacing w:after="58" w:line="360" w:lineRule="auto"/>
        <w:ind w:left="567" w:firstLine="284"/>
      </w:pPr>
      <w:r>
        <w:t>В самия `WebProxy` клас има статично свойство `instance`, което позволява достъп до инстанцията на `WebProxy` чрез вложения клас `Nested`.</w:t>
      </w:r>
    </w:p>
    <w:p w:rsidR="005A13C5" w:rsidRDefault="005A13C5" w:rsidP="00211601">
      <w:pPr>
        <w:spacing w:after="58" w:line="360" w:lineRule="auto"/>
        <w:ind w:left="567" w:firstLine="284"/>
      </w:pPr>
      <w:r>
        <w:t>Този подход осигурява гаранция, че в рамките на програмата ще съществува само една инстанция на `WebProxy`, като същевременно се предотвратява ненужната инстанциация при създаването на множество обекти от класа.</w:t>
      </w:r>
    </w:p>
    <w:p w:rsidR="00F57230" w:rsidRDefault="00BE600C" w:rsidP="00211601">
      <w:pPr>
        <w:spacing w:after="9" w:line="360" w:lineRule="auto"/>
        <w:ind w:left="567" w:right="254" w:firstLine="284"/>
      </w:pPr>
      <w:r>
        <w:rPr>
          <w:noProof/>
        </w:rPr>
        <w:lastRenderedPageBreak/>
        <w:pict>
          <v:shape id="_x0000_i1026" type="#_x0000_t75" style="width:441.65pt;height:520.1pt">
            <v:imagedata r:id="rId13" o:title="scaff_tut2224112"/>
          </v:shape>
        </w:pict>
      </w:r>
      <w:r w:rsidR="000A09DF">
        <w:t xml:space="preserve"> </w:t>
      </w:r>
    </w:p>
    <w:p w:rsidR="00F57230" w:rsidRDefault="000A09DF" w:rsidP="00914933">
      <w:pPr>
        <w:spacing w:after="210" w:line="360" w:lineRule="auto"/>
        <w:ind w:left="567" w:firstLine="284"/>
        <w:jc w:val="center"/>
      </w:pPr>
      <w:r>
        <w:rPr>
          <w:i/>
        </w:rPr>
        <w:t xml:space="preserve">фиг. </w:t>
      </w:r>
      <w:r w:rsidR="00BA424C">
        <w:rPr>
          <w:i/>
        </w:rPr>
        <w:t>4</w:t>
      </w:r>
      <w:r>
        <w:rPr>
          <w:i/>
        </w:rPr>
        <w:t xml:space="preserve">  Клас диаграма на класовете от пространството на имена CompactClient.WebActions</w:t>
      </w:r>
    </w:p>
    <w:p w:rsidR="003531FA" w:rsidRDefault="003531FA" w:rsidP="00211601">
      <w:pPr>
        <w:spacing w:after="0" w:line="360" w:lineRule="auto"/>
        <w:ind w:left="567" w:firstLine="284"/>
      </w:pPr>
      <w:r>
        <w:t>За да се намали интернет трафика, данните, които се изпращат към сървъра, се компресират. За тази цел е използвана open-source библиотеката за компресиране SharpZipLib за .NET Framework.</w:t>
      </w:r>
    </w:p>
    <w:p w:rsidR="003531FA" w:rsidRDefault="003531FA" w:rsidP="00211601">
      <w:pPr>
        <w:spacing w:after="0" w:line="360" w:lineRule="auto"/>
        <w:ind w:left="567" w:firstLine="284"/>
      </w:pPr>
    </w:p>
    <w:p w:rsidR="00F57230" w:rsidRDefault="003531FA" w:rsidP="00211601">
      <w:pPr>
        <w:spacing w:after="0" w:line="360" w:lineRule="auto"/>
        <w:ind w:left="567" w:firstLine="284"/>
      </w:pPr>
      <w:r>
        <w:t>За да може всеки уеб метод да бъде маркиран за компресия, се създава клас CompressionSoapExtensionAttribute, който е наследник на класа SoapExtensionAttribute:</w:t>
      </w:r>
      <w:r w:rsidR="000A09DF">
        <w:t xml:space="preserve"> </w:t>
      </w:r>
    </w:p>
    <w:tbl>
      <w:tblPr>
        <w:tblStyle w:val="a4"/>
        <w:tblW w:w="9075" w:type="dxa"/>
        <w:jc w:val="center"/>
        <w:tblInd w:w="0" w:type="dxa"/>
        <w:tblLayout w:type="fixed"/>
        <w:tblLook w:val="0400" w:firstRow="0" w:lastRow="0" w:firstColumn="0" w:lastColumn="0" w:noHBand="0" w:noVBand="1"/>
      </w:tblPr>
      <w:tblGrid>
        <w:gridCol w:w="9075"/>
      </w:tblGrid>
      <w:tr w:rsidR="00F57230" w:rsidTr="00914933">
        <w:trPr>
          <w:trHeight w:val="4665"/>
          <w:jc w:val="center"/>
        </w:trPr>
        <w:tc>
          <w:tcPr>
            <w:tcW w:w="9075" w:type="dxa"/>
            <w:tcBorders>
              <w:top w:val="single" w:sz="6" w:space="0" w:color="EEECE2"/>
              <w:left w:val="single" w:sz="6" w:space="0" w:color="EEECE2"/>
              <w:bottom w:val="single" w:sz="6" w:space="0" w:color="EEECE2"/>
              <w:right w:val="single" w:sz="6" w:space="0" w:color="EEECE2"/>
            </w:tcBorders>
            <w:shd w:val="clear" w:color="auto" w:fill="EEECE2"/>
            <w:vAlign w:val="center"/>
          </w:tcPr>
          <w:p w:rsidR="003531FA" w:rsidRPr="003531FA" w:rsidRDefault="003531FA" w:rsidP="00211601">
            <w:pPr>
              <w:spacing w:line="360" w:lineRule="auto"/>
              <w:ind w:left="567" w:firstLine="284"/>
              <w:rPr>
                <w:rFonts w:ascii="Courier New" w:eastAsia="Courier New" w:hAnsi="Courier New" w:cs="Courier New"/>
                <w:sz w:val="18"/>
                <w:szCs w:val="18"/>
              </w:rPr>
            </w:pPr>
            <w:r w:rsidRPr="003531FA">
              <w:rPr>
                <w:rFonts w:ascii="Courier New" w:eastAsia="Courier New" w:hAnsi="Courier New" w:cs="Courier New"/>
                <w:sz w:val="18"/>
                <w:szCs w:val="18"/>
              </w:rPr>
              <w:lastRenderedPageBreak/>
              <w:t xml:space="preserve">using System; </w:t>
            </w:r>
          </w:p>
          <w:p w:rsidR="003531FA" w:rsidRPr="003531FA" w:rsidRDefault="003531FA" w:rsidP="00211601">
            <w:pPr>
              <w:spacing w:line="360" w:lineRule="auto"/>
              <w:ind w:left="567" w:firstLine="284"/>
              <w:rPr>
                <w:rFonts w:ascii="Courier New" w:eastAsia="Courier New" w:hAnsi="Courier New" w:cs="Courier New"/>
                <w:sz w:val="18"/>
                <w:szCs w:val="18"/>
              </w:rPr>
            </w:pPr>
            <w:r w:rsidRPr="003531FA">
              <w:rPr>
                <w:rFonts w:ascii="Courier New" w:eastAsia="Courier New" w:hAnsi="Courier New" w:cs="Courier New"/>
                <w:sz w:val="18"/>
                <w:szCs w:val="18"/>
              </w:rPr>
              <w:t>using System.Web.Services.Protocols;</w:t>
            </w:r>
          </w:p>
          <w:p w:rsidR="003531FA" w:rsidRPr="003531FA" w:rsidRDefault="003531FA" w:rsidP="00211601">
            <w:pPr>
              <w:spacing w:line="360" w:lineRule="auto"/>
              <w:ind w:left="567" w:firstLine="284"/>
              <w:rPr>
                <w:rFonts w:ascii="Courier New" w:eastAsia="Courier New" w:hAnsi="Courier New" w:cs="Courier New"/>
                <w:sz w:val="18"/>
                <w:szCs w:val="18"/>
              </w:rPr>
            </w:pPr>
          </w:p>
          <w:p w:rsidR="003531FA" w:rsidRPr="003531FA" w:rsidRDefault="003531FA" w:rsidP="00211601">
            <w:pPr>
              <w:spacing w:line="360" w:lineRule="auto"/>
              <w:ind w:left="567"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namespace WSCompress </w:t>
            </w:r>
          </w:p>
          <w:p w:rsidR="003531FA" w:rsidRPr="003531FA" w:rsidRDefault="003531FA" w:rsidP="00211601">
            <w:pPr>
              <w:spacing w:line="360" w:lineRule="auto"/>
              <w:ind w:left="567"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w:t>
            </w:r>
          </w:p>
          <w:p w:rsidR="003531FA" w:rsidRPr="003531FA" w:rsidRDefault="003531FA" w:rsidP="00211601">
            <w:pPr>
              <w:spacing w:line="360" w:lineRule="auto"/>
              <w:ind w:left="567"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[AttributeUsage(AttributeTargets.Method)] </w:t>
            </w:r>
          </w:p>
          <w:p w:rsidR="003531FA" w:rsidRPr="003531FA" w:rsidRDefault="003531FA" w:rsidP="00211601">
            <w:pPr>
              <w:spacing w:line="360" w:lineRule="auto"/>
              <w:ind w:left="567"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public class CompressionSoapExtensionAttribute : SoapExtensionAttribute </w:t>
            </w:r>
          </w:p>
          <w:p w:rsidR="003531FA" w:rsidRPr="003531FA" w:rsidRDefault="003531FA" w:rsidP="00211601">
            <w:pPr>
              <w:spacing w:line="360" w:lineRule="auto"/>
              <w:ind w:left="567"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 </w:t>
            </w:r>
          </w:p>
          <w:p w:rsidR="003531FA" w:rsidRPr="003531FA" w:rsidRDefault="003531FA" w:rsidP="00211601">
            <w:pPr>
              <w:spacing w:line="360" w:lineRule="auto"/>
              <w:ind w:left="567"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private int priority; </w:t>
            </w:r>
          </w:p>
          <w:p w:rsidR="003531FA" w:rsidRPr="003531FA" w:rsidRDefault="003531FA" w:rsidP="00211601">
            <w:pPr>
              <w:spacing w:line="360" w:lineRule="auto"/>
              <w:ind w:left="567"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w:t>
            </w:r>
          </w:p>
          <w:p w:rsidR="003531FA" w:rsidRPr="003531FA" w:rsidRDefault="003531FA" w:rsidP="00211601">
            <w:pPr>
              <w:spacing w:line="360" w:lineRule="auto"/>
              <w:ind w:left="567"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public override Type ExtensionType </w:t>
            </w:r>
          </w:p>
          <w:p w:rsidR="003531FA" w:rsidRPr="003531FA" w:rsidRDefault="003531FA" w:rsidP="00211601">
            <w:pPr>
              <w:spacing w:line="360" w:lineRule="auto"/>
              <w:ind w:left="567"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 </w:t>
            </w:r>
          </w:p>
          <w:p w:rsidR="003531FA" w:rsidRPr="003531FA" w:rsidRDefault="003531FA" w:rsidP="00211601">
            <w:pPr>
              <w:spacing w:line="360" w:lineRule="auto"/>
              <w:ind w:left="567"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get { return typeof(CompressionSoapExtension); }         </w:t>
            </w:r>
          </w:p>
          <w:p w:rsidR="003531FA" w:rsidRPr="003531FA" w:rsidRDefault="003531FA" w:rsidP="00211601">
            <w:pPr>
              <w:spacing w:line="360" w:lineRule="auto"/>
              <w:ind w:left="567"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 </w:t>
            </w:r>
          </w:p>
          <w:p w:rsidR="003531FA" w:rsidRPr="003531FA" w:rsidRDefault="003531FA" w:rsidP="00211601">
            <w:pPr>
              <w:spacing w:line="360" w:lineRule="auto"/>
              <w:ind w:left="567"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w:t>
            </w:r>
          </w:p>
          <w:p w:rsidR="003531FA" w:rsidRPr="003531FA" w:rsidRDefault="003531FA" w:rsidP="00211601">
            <w:pPr>
              <w:spacing w:line="360" w:lineRule="auto"/>
              <w:ind w:left="567"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public override int Priority </w:t>
            </w:r>
          </w:p>
          <w:p w:rsidR="003531FA" w:rsidRPr="003531FA" w:rsidRDefault="003531FA" w:rsidP="00211601">
            <w:pPr>
              <w:spacing w:line="360" w:lineRule="auto"/>
              <w:ind w:left="567"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             </w:t>
            </w:r>
          </w:p>
          <w:p w:rsidR="003531FA" w:rsidRPr="003531FA" w:rsidRDefault="003531FA" w:rsidP="00211601">
            <w:pPr>
              <w:spacing w:line="360" w:lineRule="auto"/>
              <w:ind w:left="567"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get { return priority; }             </w:t>
            </w:r>
          </w:p>
          <w:p w:rsidR="003531FA" w:rsidRPr="003531FA" w:rsidRDefault="003531FA" w:rsidP="00211601">
            <w:pPr>
              <w:spacing w:line="360" w:lineRule="auto"/>
              <w:ind w:left="567"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set { priority = value; } </w:t>
            </w:r>
          </w:p>
          <w:p w:rsidR="003531FA" w:rsidRPr="003531FA" w:rsidRDefault="003531FA" w:rsidP="00211601">
            <w:pPr>
              <w:spacing w:line="360" w:lineRule="auto"/>
              <w:ind w:left="567"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 </w:t>
            </w:r>
          </w:p>
          <w:p w:rsidR="003531FA" w:rsidRPr="003531FA" w:rsidRDefault="003531FA" w:rsidP="00211601">
            <w:pPr>
              <w:spacing w:line="360" w:lineRule="auto"/>
              <w:ind w:left="567"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 </w:t>
            </w:r>
          </w:p>
          <w:p w:rsidR="00F57230" w:rsidRDefault="003531FA" w:rsidP="00211601">
            <w:pPr>
              <w:spacing w:line="360" w:lineRule="auto"/>
              <w:ind w:left="567" w:firstLine="284"/>
            </w:pPr>
            <w:r w:rsidRPr="003531FA">
              <w:rPr>
                <w:rFonts w:ascii="Courier New" w:eastAsia="Courier New" w:hAnsi="Courier New" w:cs="Courier New"/>
                <w:sz w:val="18"/>
                <w:szCs w:val="18"/>
              </w:rPr>
              <w:t>}</w:t>
            </w:r>
            <w:r w:rsidR="000A09DF">
              <w:rPr>
                <w:rFonts w:ascii="Courier New" w:eastAsia="Courier New" w:hAnsi="Courier New" w:cs="Courier New"/>
                <w:sz w:val="18"/>
                <w:szCs w:val="18"/>
              </w:rPr>
              <w:t xml:space="preserve"> </w:t>
            </w:r>
          </w:p>
        </w:tc>
      </w:tr>
    </w:tbl>
    <w:p w:rsidR="00914933" w:rsidRDefault="00914933" w:rsidP="00211601">
      <w:pPr>
        <w:spacing w:after="0" w:line="360" w:lineRule="auto"/>
        <w:ind w:left="567" w:firstLine="284"/>
      </w:pPr>
    </w:p>
    <w:p w:rsidR="00914933" w:rsidRPr="00BA424C" w:rsidRDefault="00BA424C" w:rsidP="00BA424C">
      <w:pPr>
        <w:spacing w:after="0" w:line="360" w:lineRule="auto"/>
        <w:ind w:left="567" w:firstLine="284"/>
        <w:jc w:val="center"/>
      </w:pPr>
      <w:r>
        <w:t>Фиг. 5</w:t>
      </w:r>
      <w:r w:rsidR="00E506D8">
        <w:t xml:space="preserve"> Дефиниране на клас</w:t>
      </w:r>
    </w:p>
    <w:p w:rsidR="00914933" w:rsidRDefault="00914933" w:rsidP="00211601">
      <w:pPr>
        <w:spacing w:after="0" w:line="360" w:lineRule="auto"/>
        <w:ind w:left="567" w:firstLine="284"/>
      </w:pPr>
    </w:p>
    <w:p w:rsidR="003531FA" w:rsidRDefault="003531FA" w:rsidP="00211601">
      <w:pPr>
        <w:spacing w:after="0" w:line="360" w:lineRule="auto"/>
        <w:ind w:left="567" w:firstLine="284"/>
      </w:pPr>
      <w:r>
        <w:t>Свойството ExtensionType връща типа, който изпълнява допълнителната логика (CompressionSoapExtension), докато свойството Priority указва реда на изпълнение, когато има няколко допълнения едновременно.</w:t>
      </w:r>
    </w:p>
    <w:p w:rsidR="003531FA" w:rsidRDefault="003531FA" w:rsidP="00211601">
      <w:pPr>
        <w:spacing w:after="0" w:line="360" w:lineRule="auto"/>
        <w:ind w:left="567" w:firstLine="284"/>
      </w:pPr>
    </w:p>
    <w:p w:rsidR="00C94C1A" w:rsidRDefault="003531FA" w:rsidP="00211601">
      <w:pPr>
        <w:spacing w:after="0" w:line="360" w:lineRule="auto"/>
        <w:ind w:left="567" w:firstLine="284"/>
      </w:pPr>
      <w:r>
        <w:t xml:space="preserve">Имплементацията на конкретната логика за добавяне на функционалността е клас, който е наследник на SoapExtension (от пространството от имена System.Web.Services.Protocols). </w:t>
      </w:r>
    </w:p>
    <w:p w:rsidR="00F57230" w:rsidRDefault="00F57230" w:rsidP="00211601">
      <w:pPr>
        <w:spacing w:after="0" w:line="360" w:lineRule="auto"/>
        <w:ind w:left="567" w:firstLine="284"/>
      </w:pPr>
    </w:p>
    <w:tbl>
      <w:tblPr>
        <w:tblStyle w:val="a5"/>
        <w:tblW w:w="8857" w:type="dxa"/>
        <w:tblInd w:w="313" w:type="dxa"/>
        <w:tblLayout w:type="fixed"/>
        <w:tblLook w:val="0400" w:firstRow="0" w:lastRow="0" w:firstColumn="0" w:lastColumn="0" w:noHBand="0" w:noVBand="1"/>
      </w:tblPr>
      <w:tblGrid>
        <w:gridCol w:w="8857"/>
      </w:tblGrid>
      <w:tr w:rsidR="00F57230" w:rsidTr="005D7C20">
        <w:trPr>
          <w:trHeight w:val="5055"/>
        </w:trPr>
        <w:tc>
          <w:tcPr>
            <w:tcW w:w="8857" w:type="dxa"/>
            <w:tcBorders>
              <w:top w:val="single" w:sz="6" w:space="0" w:color="EEECE2"/>
              <w:left w:val="single" w:sz="6" w:space="0" w:color="EEECE2"/>
              <w:bottom w:val="single" w:sz="6" w:space="0" w:color="EEECE2"/>
              <w:right w:val="single" w:sz="6" w:space="0" w:color="EEECE2"/>
            </w:tcBorders>
            <w:shd w:val="clear" w:color="auto" w:fill="EEECE2"/>
            <w:vAlign w:val="center"/>
          </w:tcPr>
          <w:p w:rsidR="003531FA" w:rsidRPr="003531FA" w:rsidRDefault="003531FA" w:rsidP="00211601">
            <w:pPr>
              <w:spacing w:line="360" w:lineRule="auto"/>
              <w:ind w:left="567" w:right="1814" w:firstLine="284"/>
              <w:rPr>
                <w:rFonts w:ascii="Courier New" w:eastAsia="Courier New" w:hAnsi="Courier New" w:cs="Courier New"/>
                <w:sz w:val="18"/>
                <w:szCs w:val="18"/>
              </w:rPr>
            </w:pPr>
            <w:r w:rsidRPr="003531FA">
              <w:rPr>
                <w:rFonts w:ascii="Courier New" w:eastAsia="Courier New" w:hAnsi="Courier New" w:cs="Courier New"/>
                <w:sz w:val="18"/>
                <w:szCs w:val="18"/>
              </w:rPr>
              <w:lastRenderedPageBreak/>
              <w:t>using System;</w:t>
            </w:r>
          </w:p>
          <w:p w:rsidR="003531FA" w:rsidRPr="003531FA" w:rsidRDefault="003531FA" w:rsidP="00211601">
            <w:pPr>
              <w:spacing w:line="360" w:lineRule="auto"/>
              <w:ind w:left="567" w:right="1814" w:firstLine="284"/>
              <w:rPr>
                <w:rFonts w:ascii="Courier New" w:eastAsia="Courier New" w:hAnsi="Courier New" w:cs="Courier New"/>
                <w:sz w:val="18"/>
                <w:szCs w:val="18"/>
              </w:rPr>
            </w:pPr>
            <w:r w:rsidRPr="003531FA">
              <w:rPr>
                <w:rFonts w:ascii="Courier New" w:eastAsia="Courier New" w:hAnsi="Courier New" w:cs="Courier New"/>
                <w:sz w:val="18"/>
                <w:szCs w:val="18"/>
              </w:rPr>
              <w:t>using System.IO;</w:t>
            </w:r>
          </w:p>
          <w:p w:rsidR="003531FA" w:rsidRPr="003531FA" w:rsidRDefault="003531FA" w:rsidP="00211601">
            <w:pPr>
              <w:spacing w:line="360" w:lineRule="auto"/>
              <w:ind w:left="567" w:right="1814" w:firstLine="284"/>
              <w:rPr>
                <w:rFonts w:ascii="Courier New" w:eastAsia="Courier New" w:hAnsi="Courier New" w:cs="Courier New"/>
                <w:sz w:val="18"/>
                <w:szCs w:val="18"/>
              </w:rPr>
            </w:pPr>
            <w:r w:rsidRPr="003531FA">
              <w:rPr>
                <w:rFonts w:ascii="Courier New" w:eastAsia="Courier New" w:hAnsi="Courier New" w:cs="Courier New"/>
                <w:sz w:val="18"/>
                <w:szCs w:val="18"/>
              </w:rPr>
              <w:t>using System.Web.Services.Protocols;</w:t>
            </w:r>
          </w:p>
          <w:p w:rsidR="003531FA" w:rsidRPr="003531FA" w:rsidRDefault="003531FA" w:rsidP="00211601">
            <w:pPr>
              <w:spacing w:line="360" w:lineRule="auto"/>
              <w:ind w:left="567" w:right="1814" w:firstLine="284"/>
              <w:rPr>
                <w:rFonts w:ascii="Courier New" w:eastAsia="Courier New" w:hAnsi="Courier New" w:cs="Courier New"/>
                <w:sz w:val="18"/>
                <w:szCs w:val="18"/>
              </w:rPr>
            </w:pPr>
          </w:p>
          <w:p w:rsidR="003531FA" w:rsidRPr="003531FA" w:rsidRDefault="003531FA" w:rsidP="00211601">
            <w:pPr>
              <w:spacing w:line="360" w:lineRule="auto"/>
              <w:ind w:left="567" w:right="1814" w:firstLine="284"/>
              <w:rPr>
                <w:rFonts w:ascii="Courier New" w:eastAsia="Courier New" w:hAnsi="Courier New" w:cs="Courier New"/>
                <w:sz w:val="18"/>
                <w:szCs w:val="18"/>
              </w:rPr>
            </w:pPr>
            <w:r w:rsidRPr="003531FA">
              <w:rPr>
                <w:rFonts w:ascii="Courier New" w:eastAsia="Courier New" w:hAnsi="Courier New" w:cs="Courier New"/>
                <w:sz w:val="18"/>
                <w:szCs w:val="18"/>
              </w:rPr>
              <w:t>namespace WSCompress</w:t>
            </w:r>
          </w:p>
          <w:p w:rsidR="003531FA" w:rsidRPr="003531FA" w:rsidRDefault="003531FA" w:rsidP="00211601">
            <w:pPr>
              <w:spacing w:line="360" w:lineRule="auto"/>
              <w:ind w:left="567" w:right="1814" w:firstLine="284"/>
              <w:rPr>
                <w:rFonts w:ascii="Courier New" w:eastAsia="Courier New" w:hAnsi="Courier New" w:cs="Courier New"/>
                <w:sz w:val="18"/>
                <w:szCs w:val="18"/>
              </w:rPr>
            </w:pPr>
            <w:r w:rsidRPr="003531FA">
              <w:rPr>
                <w:rFonts w:ascii="Courier New" w:eastAsia="Courier New" w:hAnsi="Courier New" w:cs="Courier New"/>
                <w:sz w:val="18"/>
                <w:szCs w:val="18"/>
              </w:rPr>
              <w:t>{</w:t>
            </w:r>
          </w:p>
          <w:p w:rsidR="003531FA" w:rsidRPr="003531FA" w:rsidRDefault="003531FA" w:rsidP="00211601">
            <w:pPr>
              <w:spacing w:line="360" w:lineRule="auto"/>
              <w:ind w:left="567" w:right="1814"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public class CompressionSoapExtension : SoapExtension</w:t>
            </w:r>
          </w:p>
          <w:p w:rsidR="003531FA" w:rsidRPr="003531FA" w:rsidRDefault="003531FA" w:rsidP="00211601">
            <w:pPr>
              <w:spacing w:line="360" w:lineRule="auto"/>
              <w:ind w:left="567" w:right="1814"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w:t>
            </w:r>
          </w:p>
          <w:p w:rsidR="003531FA" w:rsidRPr="003531FA" w:rsidRDefault="003531FA" w:rsidP="00211601">
            <w:pPr>
              <w:spacing w:line="360" w:lineRule="auto"/>
              <w:ind w:left="567" w:right="1814"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Stream oldStream;</w:t>
            </w:r>
          </w:p>
          <w:p w:rsidR="003531FA" w:rsidRPr="003531FA" w:rsidRDefault="003531FA" w:rsidP="00211601">
            <w:pPr>
              <w:spacing w:line="360" w:lineRule="auto"/>
              <w:ind w:left="567" w:right="1814"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Stream newStream;</w:t>
            </w:r>
          </w:p>
          <w:p w:rsidR="003531FA" w:rsidRPr="003531FA" w:rsidRDefault="003531FA" w:rsidP="00211601">
            <w:pPr>
              <w:spacing w:line="360" w:lineRule="auto"/>
              <w:ind w:left="567" w:right="1814" w:firstLine="284"/>
              <w:rPr>
                <w:rFonts w:ascii="Courier New" w:eastAsia="Courier New" w:hAnsi="Courier New" w:cs="Courier New"/>
                <w:sz w:val="18"/>
                <w:szCs w:val="18"/>
              </w:rPr>
            </w:pPr>
          </w:p>
          <w:p w:rsidR="003531FA" w:rsidRPr="003531FA" w:rsidRDefault="003531FA" w:rsidP="00211601">
            <w:pPr>
              <w:spacing w:line="360" w:lineRule="auto"/>
              <w:ind w:left="567" w:right="1814"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public override Stream ChainStream(Stream stream)</w:t>
            </w:r>
          </w:p>
          <w:p w:rsidR="003531FA" w:rsidRPr="003531FA" w:rsidRDefault="003531FA" w:rsidP="00211601">
            <w:pPr>
              <w:spacing w:line="360" w:lineRule="auto"/>
              <w:ind w:left="567" w:right="1814"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w:t>
            </w:r>
          </w:p>
          <w:p w:rsidR="003531FA" w:rsidRPr="003531FA" w:rsidRDefault="003531FA" w:rsidP="00211601">
            <w:pPr>
              <w:spacing w:line="360" w:lineRule="auto"/>
              <w:ind w:left="567" w:right="1814"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oldStream = stream;</w:t>
            </w:r>
          </w:p>
          <w:p w:rsidR="003531FA" w:rsidRPr="003531FA" w:rsidRDefault="003531FA" w:rsidP="00211601">
            <w:pPr>
              <w:spacing w:line="360" w:lineRule="auto"/>
              <w:ind w:left="567" w:right="1814"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newStream = new MemoryStream();</w:t>
            </w:r>
          </w:p>
          <w:p w:rsidR="003531FA" w:rsidRPr="003531FA" w:rsidRDefault="003531FA" w:rsidP="00211601">
            <w:pPr>
              <w:spacing w:line="360" w:lineRule="auto"/>
              <w:ind w:left="567" w:right="1814"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return newStream;</w:t>
            </w:r>
          </w:p>
          <w:p w:rsidR="003531FA" w:rsidRPr="003531FA" w:rsidRDefault="003531FA" w:rsidP="00211601">
            <w:pPr>
              <w:spacing w:line="360" w:lineRule="auto"/>
              <w:ind w:left="567" w:right="1814"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w:t>
            </w:r>
          </w:p>
          <w:p w:rsidR="003531FA" w:rsidRPr="003531FA" w:rsidRDefault="003531FA" w:rsidP="00211601">
            <w:pPr>
              <w:spacing w:line="360" w:lineRule="auto"/>
              <w:ind w:left="567" w:right="1814" w:firstLine="284"/>
              <w:rPr>
                <w:rFonts w:ascii="Courier New" w:eastAsia="Courier New" w:hAnsi="Courier New" w:cs="Courier New"/>
                <w:sz w:val="18"/>
                <w:szCs w:val="18"/>
              </w:rPr>
            </w:pPr>
          </w:p>
          <w:p w:rsidR="003531FA" w:rsidRPr="003531FA" w:rsidRDefault="003531FA" w:rsidP="00211601">
            <w:pPr>
              <w:spacing w:line="360" w:lineRule="auto"/>
              <w:ind w:left="567" w:right="1814"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public override object GetInitializer(LogicalMethodInfo methodInfo, SoapExtensionAttribute attribute)</w:t>
            </w:r>
          </w:p>
          <w:p w:rsidR="003531FA" w:rsidRPr="003531FA" w:rsidRDefault="003531FA" w:rsidP="00211601">
            <w:pPr>
              <w:spacing w:line="360" w:lineRule="auto"/>
              <w:ind w:left="567" w:right="1814"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w:t>
            </w:r>
          </w:p>
          <w:p w:rsidR="003531FA" w:rsidRPr="003531FA" w:rsidRDefault="003531FA" w:rsidP="00211601">
            <w:pPr>
              <w:spacing w:line="360" w:lineRule="auto"/>
              <w:ind w:left="567" w:right="1814"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return attribute;</w:t>
            </w:r>
          </w:p>
          <w:p w:rsidR="003531FA" w:rsidRPr="003531FA" w:rsidRDefault="003531FA" w:rsidP="00211601">
            <w:pPr>
              <w:spacing w:line="360" w:lineRule="auto"/>
              <w:ind w:left="567" w:right="1814"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w:t>
            </w:r>
          </w:p>
          <w:p w:rsidR="003531FA" w:rsidRPr="003531FA" w:rsidRDefault="003531FA" w:rsidP="00211601">
            <w:pPr>
              <w:spacing w:line="360" w:lineRule="auto"/>
              <w:ind w:left="567" w:right="1814" w:firstLine="284"/>
              <w:rPr>
                <w:rFonts w:ascii="Courier New" w:eastAsia="Courier New" w:hAnsi="Courier New" w:cs="Courier New"/>
                <w:sz w:val="18"/>
                <w:szCs w:val="18"/>
              </w:rPr>
            </w:pPr>
          </w:p>
          <w:p w:rsidR="003531FA" w:rsidRPr="003531FA" w:rsidRDefault="003531FA" w:rsidP="00211601">
            <w:pPr>
              <w:spacing w:line="360" w:lineRule="auto"/>
              <w:ind w:left="567" w:right="1814"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public override object GetInitializer(Type type)</w:t>
            </w:r>
          </w:p>
          <w:p w:rsidR="003531FA" w:rsidRPr="003531FA" w:rsidRDefault="003531FA" w:rsidP="00211601">
            <w:pPr>
              <w:spacing w:line="360" w:lineRule="auto"/>
              <w:ind w:left="567" w:right="1814"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w:t>
            </w:r>
          </w:p>
          <w:p w:rsidR="003531FA" w:rsidRPr="003531FA" w:rsidRDefault="003531FA" w:rsidP="00211601">
            <w:pPr>
              <w:spacing w:line="360" w:lineRule="auto"/>
              <w:ind w:left="567" w:right="1814"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return typeof(CompressionSoapExtension);</w:t>
            </w:r>
          </w:p>
          <w:p w:rsidR="003531FA" w:rsidRPr="003531FA" w:rsidRDefault="003531FA" w:rsidP="00211601">
            <w:pPr>
              <w:spacing w:line="360" w:lineRule="auto"/>
              <w:ind w:left="567" w:right="1814"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w:t>
            </w:r>
          </w:p>
          <w:p w:rsidR="003531FA" w:rsidRPr="003531FA" w:rsidRDefault="003531FA" w:rsidP="00211601">
            <w:pPr>
              <w:spacing w:line="360" w:lineRule="auto"/>
              <w:ind w:left="567" w:right="1814" w:firstLine="284"/>
              <w:rPr>
                <w:rFonts w:ascii="Courier New" w:eastAsia="Courier New" w:hAnsi="Courier New" w:cs="Courier New"/>
                <w:sz w:val="18"/>
                <w:szCs w:val="18"/>
              </w:rPr>
            </w:pPr>
          </w:p>
          <w:p w:rsidR="003531FA" w:rsidRPr="003531FA" w:rsidRDefault="003531FA" w:rsidP="00211601">
            <w:pPr>
              <w:spacing w:line="360" w:lineRule="auto"/>
              <w:ind w:left="567" w:right="1814"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public override void Initialize(object initializer)</w:t>
            </w:r>
          </w:p>
          <w:p w:rsidR="003531FA" w:rsidRPr="003531FA" w:rsidRDefault="003531FA" w:rsidP="00211601">
            <w:pPr>
              <w:spacing w:line="360" w:lineRule="auto"/>
              <w:ind w:left="567" w:right="1814"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w:t>
            </w:r>
          </w:p>
          <w:p w:rsidR="003531FA" w:rsidRPr="003531FA" w:rsidRDefault="003531FA" w:rsidP="00211601">
            <w:pPr>
              <w:spacing w:line="360" w:lineRule="auto"/>
              <w:ind w:left="567" w:right="1814"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CompressionSoapExtensionAttribute attribute =</w:t>
            </w:r>
          </w:p>
          <w:p w:rsidR="003531FA" w:rsidRPr="003531FA" w:rsidRDefault="003531FA" w:rsidP="00211601">
            <w:pPr>
              <w:spacing w:line="360" w:lineRule="auto"/>
              <w:ind w:left="567" w:right="1814"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(CompressionSoapExtensionAttribute)initializer;</w:t>
            </w:r>
          </w:p>
          <w:p w:rsidR="003531FA" w:rsidRPr="003531FA" w:rsidRDefault="003531FA" w:rsidP="00211601">
            <w:pPr>
              <w:spacing w:line="360" w:lineRule="auto"/>
              <w:ind w:left="567" w:right="1814"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w:t>
            </w:r>
          </w:p>
          <w:p w:rsidR="003531FA" w:rsidRPr="003531FA" w:rsidRDefault="003531FA" w:rsidP="00211601">
            <w:pPr>
              <w:spacing w:line="360" w:lineRule="auto"/>
              <w:ind w:left="567" w:right="1814" w:firstLine="284"/>
              <w:rPr>
                <w:rFonts w:ascii="Courier New" w:eastAsia="Courier New" w:hAnsi="Courier New" w:cs="Courier New"/>
                <w:sz w:val="18"/>
                <w:szCs w:val="18"/>
              </w:rPr>
            </w:pPr>
            <w:r w:rsidRPr="003531FA">
              <w:rPr>
                <w:rFonts w:ascii="Courier New" w:eastAsia="Courier New" w:hAnsi="Courier New" w:cs="Courier New"/>
                <w:sz w:val="18"/>
                <w:szCs w:val="18"/>
              </w:rPr>
              <w:t xml:space="preserve">    }</w:t>
            </w:r>
          </w:p>
          <w:p w:rsidR="00F57230" w:rsidRDefault="003531FA" w:rsidP="00211601">
            <w:pPr>
              <w:spacing w:line="360" w:lineRule="auto"/>
              <w:ind w:left="567" w:right="1814" w:firstLine="284"/>
            </w:pPr>
            <w:r w:rsidRPr="003531FA">
              <w:rPr>
                <w:rFonts w:ascii="Courier New" w:eastAsia="Courier New" w:hAnsi="Courier New" w:cs="Courier New"/>
                <w:sz w:val="18"/>
                <w:szCs w:val="18"/>
              </w:rPr>
              <w:t>}</w:t>
            </w:r>
            <w:r w:rsidR="000A09DF">
              <w:rPr>
                <w:rFonts w:ascii="Courier New" w:eastAsia="Courier New" w:hAnsi="Courier New" w:cs="Courier New"/>
                <w:sz w:val="18"/>
                <w:szCs w:val="18"/>
              </w:rPr>
              <w:t xml:space="preserve"> </w:t>
            </w:r>
          </w:p>
        </w:tc>
      </w:tr>
    </w:tbl>
    <w:p w:rsidR="00F57230" w:rsidRDefault="00F57230" w:rsidP="00BA424C">
      <w:pPr>
        <w:spacing w:after="16" w:line="360" w:lineRule="auto"/>
        <w:ind w:left="567" w:firstLine="284"/>
        <w:jc w:val="center"/>
      </w:pPr>
    </w:p>
    <w:p w:rsidR="00BA424C" w:rsidRDefault="00BA424C" w:rsidP="00BA424C">
      <w:pPr>
        <w:spacing w:after="16" w:line="360" w:lineRule="auto"/>
        <w:ind w:left="567" w:firstLine="284"/>
        <w:jc w:val="center"/>
      </w:pPr>
      <w:r>
        <w:t xml:space="preserve">Фиг. 6 </w:t>
      </w:r>
      <w:r w:rsidR="00E506D8">
        <w:t xml:space="preserve"> Дефиниране на методи с атрибути</w:t>
      </w:r>
    </w:p>
    <w:p w:rsidR="00F57230" w:rsidRDefault="005D7C20" w:rsidP="00211601">
      <w:pPr>
        <w:spacing w:after="17" w:line="360" w:lineRule="auto"/>
        <w:ind w:left="567" w:firstLine="284"/>
      </w:pPr>
      <w:r>
        <w:rPr>
          <w:noProof/>
        </w:rPr>
        <w:lastRenderedPageBreak/>
        <w:drawing>
          <wp:anchor distT="0" distB="0" distL="114300" distR="114300" simplePos="0" relativeHeight="251667456" behindDoc="0" locked="0" layoutInCell="1" allowOverlap="1">
            <wp:simplePos x="0" y="0"/>
            <wp:positionH relativeFrom="margin">
              <wp:posOffset>266014</wp:posOffset>
            </wp:positionH>
            <wp:positionV relativeFrom="paragraph">
              <wp:posOffset>30480</wp:posOffset>
            </wp:positionV>
            <wp:extent cx="5573395" cy="2865048"/>
            <wp:effectExtent l="0" t="0" r="8255" b="0"/>
            <wp:wrapSquare wrapText="bothSides"/>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1907" t="16538" r="30863" b="29187"/>
                    <a:stretch/>
                  </pic:blipFill>
                  <pic:spPr bwMode="auto">
                    <a:xfrm>
                      <a:off x="0" y="0"/>
                      <a:ext cx="5573395" cy="2865048"/>
                    </a:xfrm>
                    <a:prstGeom prst="rect">
                      <a:avLst/>
                    </a:prstGeom>
                    <a:ln>
                      <a:noFill/>
                    </a:ln>
                    <a:extLst>
                      <a:ext uri="{53640926-AAD7-44D8-BBD7-CCE9431645EC}">
                        <a14:shadowObscured xmlns:a14="http://schemas.microsoft.com/office/drawing/2010/main"/>
                      </a:ext>
                    </a:extLst>
                  </pic:spPr>
                </pic:pic>
              </a:graphicData>
            </a:graphic>
          </wp:anchor>
        </w:drawing>
      </w:r>
      <w:r w:rsidR="000A09DF">
        <w:t xml:space="preserve"> </w:t>
      </w:r>
    </w:p>
    <w:p w:rsidR="00F57230" w:rsidRDefault="000A09DF" w:rsidP="00211601">
      <w:pPr>
        <w:spacing w:after="17" w:line="360" w:lineRule="auto"/>
        <w:ind w:left="567" w:firstLine="284"/>
      </w:pPr>
      <w:r>
        <w:t xml:space="preserve"> </w:t>
      </w:r>
    </w:p>
    <w:p w:rsidR="00F57230" w:rsidRDefault="000A09DF" w:rsidP="00211601">
      <w:pPr>
        <w:spacing w:after="0" w:line="360" w:lineRule="auto"/>
        <w:ind w:left="567" w:firstLine="284"/>
      </w:pPr>
      <w:r>
        <w:t xml:space="preserve"> </w:t>
      </w:r>
    </w:p>
    <w:p w:rsidR="00A26887" w:rsidRDefault="00A26887" w:rsidP="00211601">
      <w:pPr>
        <w:spacing w:line="360" w:lineRule="auto"/>
        <w:ind w:left="567" w:firstLine="284"/>
      </w:pPr>
    </w:p>
    <w:p w:rsidR="00C94C1A" w:rsidRDefault="00C94C1A" w:rsidP="00211601">
      <w:pPr>
        <w:spacing w:line="360" w:lineRule="auto"/>
        <w:ind w:left="567" w:right="705" w:firstLine="284"/>
      </w:pPr>
    </w:p>
    <w:p w:rsidR="00F57230" w:rsidRPr="00CF3070" w:rsidRDefault="00BA424C" w:rsidP="00BA424C">
      <w:pPr>
        <w:spacing w:after="16" w:line="360" w:lineRule="auto"/>
        <w:ind w:left="567" w:firstLine="284"/>
        <w:jc w:val="center"/>
      </w:pPr>
      <w:r>
        <w:t>Фиг. 7</w:t>
      </w:r>
      <w:r w:rsidR="00CF3070">
        <w:t xml:space="preserve"> </w:t>
      </w:r>
      <w:r w:rsidR="00E506D8">
        <w:t xml:space="preserve"> Деклариране на локални променливи</w:t>
      </w:r>
    </w:p>
    <w:p w:rsidR="00F57230" w:rsidRDefault="000A09DF" w:rsidP="00211601">
      <w:pPr>
        <w:spacing w:after="17" w:line="360" w:lineRule="auto"/>
        <w:ind w:left="567" w:firstLine="284"/>
      </w:pPr>
      <w:r>
        <w:t xml:space="preserve"> </w:t>
      </w:r>
    </w:p>
    <w:p w:rsidR="00F57230" w:rsidRDefault="000A09DF" w:rsidP="00211601">
      <w:pPr>
        <w:spacing w:after="0" w:line="360" w:lineRule="auto"/>
        <w:ind w:left="567" w:firstLine="284"/>
      </w:pPr>
      <w:r>
        <w:t xml:space="preserve"> </w:t>
      </w:r>
    </w:p>
    <w:p w:rsidR="00F57230" w:rsidRDefault="006D1877" w:rsidP="00211601">
      <w:pPr>
        <w:pStyle w:val="Heading4"/>
        <w:spacing w:line="360" w:lineRule="auto"/>
        <w:ind w:left="567" w:firstLine="284"/>
      </w:pPr>
      <w:ins w:id="287" w:author="STUDENTS-1409-8" w:date="2024-04-09T12:13:00Z">
        <w:r>
          <w:rPr>
            <w:lang w:val="en-US"/>
          </w:rPr>
          <w:t>4</w:t>
        </w:r>
      </w:ins>
      <w:del w:id="288" w:author="STUDENTS-1409-8" w:date="2024-04-09T12:13:00Z">
        <w:r w:rsidR="006801C2" w:rsidDel="006D1877">
          <w:delText>4</w:delText>
        </w:r>
      </w:del>
      <w:r w:rsidR="00E0789E">
        <w:t>.3</w:t>
      </w:r>
      <w:r w:rsidR="000A09DF">
        <w:t>.</w:t>
      </w:r>
      <w:r w:rsidR="000A09DF">
        <w:rPr>
          <w:rFonts w:ascii="Arial" w:eastAsia="Arial" w:hAnsi="Arial" w:cs="Arial"/>
        </w:rPr>
        <w:t xml:space="preserve"> </w:t>
      </w:r>
      <w:r w:rsidR="000A09DF">
        <w:t xml:space="preserve">User контроли </w:t>
      </w:r>
    </w:p>
    <w:p w:rsidR="00914933" w:rsidRPr="00914933" w:rsidRDefault="00914933" w:rsidP="00914933"/>
    <w:p w:rsidR="00914933" w:rsidRDefault="003531FA" w:rsidP="00211601">
      <w:pPr>
        <w:spacing w:line="360" w:lineRule="auto"/>
        <w:ind w:left="567" w:right="705" w:firstLine="284"/>
      </w:pPr>
      <w:r w:rsidRPr="003531FA">
        <w:t>Създаден е клас, който наследява UserControl, за да се предостави функционалност за показване и избиране на задачи на няколко места.</w:t>
      </w:r>
    </w:p>
    <w:p w:rsidR="005E2D0C" w:rsidRDefault="003531FA" w:rsidP="00211601">
      <w:pPr>
        <w:spacing w:line="360" w:lineRule="auto"/>
        <w:ind w:left="567" w:right="705" w:firstLine="284"/>
      </w:pPr>
      <w:r w:rsidRPr="003531FA">
        <w:t xml:space="preserve"> Този контрол има възможност за зареждане на задачите от таблицата на типизиран DataSet DBMobile в TreeView контрол (дървовидна колекция от именувани обекти, всеки представен чрез TreeNode). Контролът предоставя методи за добавяне, обновяване и премахване на задача от дървото, като входът за тези методи е обект от тип TasksRow от таблицата Tasks. Чрез свойствата на контрола могат да се извлече информация за броя задачи, името на избраната задача и идентификационния номер на задачата. Освен това, TasksControl дефинира и събития, които известяват абонатите за тях за изтриване на избрана задача, промяна на броя на задачи, отказ от задача или избор на задача.</w:t>
      </w:r>
    </w:p>
    <w:p w:rsidR="00F57230" w:rsidRDefault="00BE600C" w:rsidP="00914933">
      <w:pPr>
        <w:spacing w:after="0" w:line="360" w:lineRule="auto"/>
        <w:ind w:left="567" w:right="338" w:firstLine="284"/>
        <w:jc w:val="center"/>
      </w:pPr>
      <w:r>
        <w:lastRenderedPageBreak/>
        <w:pict>
          <v:shape id="_x0000_i1027" type="#_x0000_t75" style="width:162.25pt;height:249.3pt">
            <v:imagedata r:id="rId15" o:title="Screenshot 2024-03-26 095618"/>
          </v:shape>
        </w:pict>
      </w:r>
    </w:p>
    <w:p w:rsidR="00AF7445" w:rsidRPr="00AF7445" w:rsidRDefault="00BA424C" w:rsidP="00914933">
      <w:pPr>
        <w:spacing w:after="16" w:line="360" w:lineRule="auto"/>
        <w:ind w:left="567" w:firstLine="284"/>
        <w:jc w:val="center"/>
        <w:rPr>
          <w:i/>
          <w:lang w:val="en-US"/>
        </w:rPr>
      </w:pPr>
      <w:r>
        <w:rPr>
          <w:i/>
        </w:rPr>
        <w:t>Фиг. 8</w:t>
      </w:r>
      <w:r w:rsidR="00AF7445" w:rsidRPr="00AF7445">
        <w:rPr>
          <w:i/>
        </w:rPr>
        <w:t xml:space="preserve"> </w:t>
      </w:r>
      <w:r w:rsidR="00AF7445" w:rsidRPr="00AF7445">
        <w:rPr>
          <w:i/>
          <w:lang w:val="en-US"/>
        </w:rPr>
        <w:t>User Controls</w:t>
      </w:r>
    </w:p>
    <w:p w:rsidR="00F57230" w:rsidRDefault="000A09DF" w:rsidP="00211601">
      <w:pPr>
        <w:spacing w:line="360" w:lineRule="auto"/>
        <w:ind w:left="567" w:right="705" w:firstLine="284"/>
      </w:pPr>
      <w:r>
        <w:t xml:space="preserve">Имплементацията на класовете може да се види в кода предоставен към дипломната работа. </w:t>
      </w:r>
    </w:p>
    <w:p w:rsidR="00F57230" w:rsidRDefault="000A09DF" w:rsidP="00211601">
      <w:pPr>
        <w:spacing w:after="0" w:line="360" w:lineRule="auto"/>
        <w:ind w:left="567" w:firstLine="284"/>
      </w:pPr>
      <w:r>
        <w:t xml:space="preserve"> </w:t>
      </w:r>
    </w:p>
    <w:p w:rsidR="00F57230" w:rsidRDefault="00BE600C" w:rsidP="00914933">
      <w:pPr>
        <w:spacing w:after="57" w:line="360" w:lineRule="auto"/>
        <w:ind w:left="567" w:firstLine="284"/>
        <w:jc w:val="center"/>
      </w:pPr>
      <w:r>
        <w:rPr>
          <w:b/>
        </w:rPr>
        <w:pict>
          <v:shape id="_x0000_i1028" type="#_x0000_t75" style="width:350.35pt;height:301.95pt">
            <v:imagedata r:id="rId16" o:title="ClassDiagram1_small"/>
          </v:shape>
        </w:pict>
      </w:r>
    </w:p>
    <w:p w:rsidR="00F57230" w:rsidRDefault="000A09DF" w:rsidP="00211601">
      <w:pPr>
        <w:spacing w:line="360" w:lineRule="auto"/>
        <w:ind w:left="567" w:right="663" w:firstLine="284"/>
      </w:pPr>
      <w:r>
        <w:t xml:space="preserve"> </w:t>
      </w:r>
    </w:p>
    <w:p w:rsidR="00F57230" w:rsidRDefault="00BA424C" w:rsidP="00914933">
      <w:pPr>
        <w:pStyle w:val="Heading3"/>
        <w:spacing w:after="187" w:line="360" w:lineRule="auto"/>
        <w:ind w:left="567" w:right="960" w:firstLine="284"/>
      </w:pPr>
      <w:r>
        <w:t>фиг. 9</w:t>
      </w:r>
      <w:r w:rsidR="000A09DF">
        <w:t xml:space="preserve">  Клас диаграма на класовете в пространството от имена CompactClient.CompactFrameworkUtils</w:t>
      </w:r>
    </w:p>
    <w:p w:rsidR="00F57230" w:rsidRDefault="000A09DF" w:rsidP="00211601">
      <w:pPr>
        <w:spacing w:after="16" w:line="360" w:lineRule="auto"/>
        <w:ind w:left="567" w:firstLine="284"/>
      </w:pPr>
      <w:r>
        <w:t xml:space="preserve"> </w:t>
      </w:r>
    </w:p>
    <w:p w:rsidR="006801C2" w:rsidRDefault="006801C2" w:rsidP="00211601">
      <w:pPr>
        <w:spacing w:after="16" w:line="360" w:lineRule="auto"/>
        <w:ind w:left="567" w:firstLine="284"/>
      </w:pPr>
    </w:p>
    <w:p w:rsidR="00F57230" w:rsidRDefault="000A09DF" w:rsidP="00211601">
      <w:pPr>
        <w:spacing w:after="68" w:line="360" w:lineRule="auto"/>
        <w:ind w:left="567" w:firstLine="284"/>
      </w:pPr>
      <w:r>
        <w:t xml:space="preserve"> </w:t>
      </w:r>
    </w:p>
    <w:p w:rsidR="00F57230" w:rsidRDefault="006D1877" w:rsidP="00211601">
      <w:pPr>
        <w:pStyle w:val="Heading4"/>
        <w:spacing w:line="360" w:lineRule="auto"/>
        <w:ind w:left="567" w:firstLine="284"/>
      </w:pPr>
      <w:ins w:id="289" w:author="STUDENTS-1409-8" w:date="2024-04-09T12:13:00Z">
        <w:r>
          <w:rPr>
            <w:lang w:val="en-US"/>
          </w:rPr>
          <w:t>4</w:t>
        </w:r>
      </w:ins>
      <w:del w:id="290" w:author="STUDENTS-1409-8" w:date="2024-04-09T12:13:00Z">
        <w:r w:rsidR="006801C2" w:rsidDel="006D1877">
          <w:delText>4</w:delText>
        </w:r>
      </w:del>
      <w:r w:rsidR="00E0789E">
        <w:t>.4</w:t>
      </w:r>
      <w:r w:rsidR="000A09DF">
        <w:t>.</w:t>
      </w:r>
      <w:r w:rsidR="000A09DF">
        <w:rPr>
          <w:rFonts w:ascii="Arial" w:eastAsia="Arial" w:hAnsi="Arial" w:cs="Arial"/>
        </w:rPr>
        <w:t xml:space="preserve"> </w:t>
      </w:r>
      <w:r w:rsidR="000A09DF">
        <w:t xml:space="preserve">Динамична реализация </w:t>
      </w:r>
    </w:p>
    <w:p w:rsidR="00F57230" w:rsidRDefault="00AF7445" w:rsidP="00211601">
      <w:pPr>
        <w:spacing w:after="17" w:line="360" w:lineRule="auto"/>
        <w:ind w:left="567" w:firstLine="284"/>
      </w:pPr>
      <w:r w:rsidRPr="00AF7445">
        <w:t>След като са обсъдени основните класове, в последващите диаграми на последователности ще бъдат представени обектите, които се създават, и техните взаимодействия в различни сценарии на потребителското използване.</w:t>
      </w:r>
      <w:r w:rsidR="000A09DF">
        <w:rPr>
          <w:b/>
        </w:rPr>
        <w:t xml:space="preserve"> </w:t>
      </w:r>
    </w:p>
    <w:p w:rsidR="00F57230" w:rsidRDefault="000A09DF" w:rsidP="00211601">
      <w:pPr>
        <w:spacing w:after="17" w:line="360" w:lineRule="auto"/>
        <w:ind w:left="567" w:firstLine="284"/>
      </w:pPr>
      <w:r>
        <w:rPr>
          <w:b/>
        </w:rPr>
        <w:t xml:space="preserve"> </w:t>
      </w:r>
    </w:p>
    <w:p w:rsidR="00F57230" w:rsidRDefault="000A09DF" w:rsidP="00211601">
      <w:pPr>
        <w:spacing w:after="0" w:line="360" w:lineRule="auto"/>
        <w:ind w:left="567" w:firstLine="284"/>
      </w:pPr>
      <w:r>
        <w:rPr>
          <w:b/>
        </w:rPr>
        <w:t xml:space="preserve"> </w:t>
      </w:r>
    </w:p>
    <w:p w:rsidR="00F57230" w:rsidRDefault="00BE600C" w:rsidP="00914933">
      <w:pPr>
        <w:spacing w:after="53" w:line="360" w:lineRule="auto"/>
        <w:ind w:left="567" w:firstLine="284"/>
        <w:jc w:val="center"/>
      </w:pPr>
      <w:r>
        <w:rPr>
          <w:noProof/>
        </w:rPr>
        <w:pict>
          <v:shape id="_x0000_i1029" type="#_x0000_t75" style="width:367.5pt;height:5in">
            <v:imagedata r:id="rId17" o:title="UML-sequence-diagram-for-search-engine"/>
          </v:shape>
        </w:pict>
      </w:r>
    </w:p>
    <w:p w:rsidR="00F57230" w:rsidRDefault="000A09DF" w:rsidP="00211601">
      <w:pPr>
        <w:spacing w:after="9" w:line="360" w:lineRule="auto"/>
        <w:ind w:left="567" w:right="725" w:firstLine="284"/>
      </w:pPr>
      <w:r>
        <w:t xml:space="preserve"> </w:t>
      </w:r>
    </w:p>
    <w:p w:rsidR="00F57230" w:rsidRDefault="00BA424C" w:rsidP="00914933">
      <w:pPr>
        <w:pStyle w:val="Heading3"/>
        <w:spacing w:after="213" w:line="360" w:lineRule="auto"/>
        <w:ind w:left="567" w:right="482" w:firstLine="284"/>
      </w:pPr>
      <w:r>
        <w:t>фиг. 10</w:t>
      </w:r>
      <w:r w:rsidR="000A09DF">
        <w:t xml:space="preserve">  Диаграма на последователността за метода ShowForm(IBaseForm sender) на класа MainForm</w:t>
      </w:r>
    </w:p>
    <w:p w:rsidR="00AF7445" w:rsidRDefault="00AF7445" w:rsidP="00211601">
      <w:pPr>
        <w:spacing w:after="184" w:line="360" w:lineRule="auto"/>
        <w:ind w:left="567" w:firstLine="284"/>
      </w:pPr>
      <w:r>
        <w:t xml:space="preserve">На диаграмата се показва базовата последователност от съобщения, които се изпращат между обектите при показването на формата "Главно меню". В зависимост от наличието на интернет връзка, записи съхранени в апарата и задачи, формата може </w:t>
      </w:r>
      <w:r w:rsidR="00882D33">
        <w:t>да се покаже по различен начин:</w:t>
      </w:r>
    </w:p>
    <w:p w:rsidR="00AF7445" w:rsidRDefault="00AF7445" w:rsidP="00211601">
      <w:pPr>
        <w:spacing w:after="184" w:line="360" w:lineRule="auto"/>
        <w:ind w:left="567" w:firstLine="284"/>
      </w:pPr>
      <w:r>
        <w:lastRenderedPageBreak/>
        <w:t>- При наличие на интернет връзка и ако има записи, съхранени в апарата по време на offline режима на работа на програмата, се показва панел, предоставящ на потребителя информация за броя записи, съхранени в телефона, и обобщена информация за първия запис.</w:t>
      </w:r>
      <w:r w:rsidR="00882D33">
        <w:t xml:space="preserve"> </w:t>
      </w:r>
    </w:p>
    <w:p w:rsidR="00AF7445" w:rsidRDefault="00AF7445" w:rsidP="00211601">
      <w:pPr>
        <w:spacing w:after="184" w:line="360" w:lineRule="auto"/>
        <w:ind w:left="567" w:firstLine="284"/>
      </w:pPr>
      <w:r>
        <w:t>- В противен случай се проверява дали има получени задачи. Ако има такива, на потребителя се дава възможност да избер</w:t>
      </w:r>
      <w:r w:rsidR="00882D33">
        <w:t>е задача от контрола за задачи.</w:t>
      </w:r>
    </w:p>
    <w:p w:rsidR="00AF7445" w:rsidRDefault="00AF7445" w:rsidP="00211601">
      <w:pPr>
        <w:spacing w:after="184" w:line="360" w:lineRule="auto"/>
        <w:ind w:left="567" w:firstLine="284"/>
      </w:pPr>
      <w:r>
        <w:t>- Ако няма нито съхранени записи, които да се преглеждат, нито задачи на потребителя, се показва списък с дейности, в който трябва да укаже типа дейност, за която жел</w:t>
      </w:r>
      <w:r w:rsidR="00882D33">
        <w:t>ае да въвежда данни.</w:t>
      </w:r>
    </w:p>
    <w:p w:rsidR="00882D33" w:rsidRDefault="00AF7445" w:rsidP="00211601">
      <w:pPr>
        <w:spacing w:after="184" w:line="360" w:lineRule="auto"/>
        <w:ind w:left="567" w:firstLine="284"/>
      </w:pPr>
      <w:r>
        <w:t>На следващата диаграма е представен процесът на стартиране на приложението. При стартиране на потребителя се показва форма, която се стартира на отделена нишка, докато се инициализира и зареди формата "Вход в системата". След приключване на инициализацията и зареждането на настройките и локалния XML файл в паметта, се извиква функция за скриване на формата.</w:t>
      </w:r>
    </w:p>
    <w:p w:rsidR="001164F0" w:rsidRDefault="001164F0" w:rsidP="00211601">
      <w:pPr>
        <w:spacing w:after="184" w:line="360" w:lineRule="auto"/>
        <w:ind w:left="567" w:firstLine="284"/>
      </w:pPr>
    </w:p>
    <w:p w:rsidR="00F57230" w:rsidRDefault="00BE600C" w:rsidP="00914933">
      <w:pPr>
        <w:spacing w:after="184" w:line="360" w:lineRule="auto"/>
        <w:ind w:left="567" w:firstLine="284"/>
        <w:jc w:val="center"/>
      </w:pPr>
      <w:r>
        <w:rPr>
          <w:rFonts w:ascii="Arial" w:eastAsia="Arial" w:hAnsi="Arial" w:cs="Arial"/>
          <w:sz w:val="16"/>
          <w:u w:val="single"/>
        </w:rPr>
        <w:pict>
          <v:shape id="_x0000_i1030" type="#_x0000_t75" style="width:413.75pt;height:259pt">
            <v:imagedata r:id="rId18" o:title="Sequence-diagram-of-the-applied-web-based-processes-simplifying-buffering"/>
          </v:shape>
        </w:pict>
      </w:r>
    </w:p>
    <w:p w:rsidR="001164F0" w:rsidRDefault="001164F0" w:rsidP="00914933">
      <w:pPr>
        <w:spacing w:after="4" w:line="360" w:lineRule="auto"/>
        <w:ind w:left="567" w:right="594" w:firstLine="284"/>
        <w:jc w:val="center"/>
        <w:rPr>
          <w:i/>
        </w:rPr>
      </w:pPr>
    </w:p>
    <w:p w:rsidR="00F57230" w:rsidRPr="007A0524" w:rsidRDefault="00BA424C" w:rsidP="00914933">
      <w:pPr>
        <w:spacing w:after="4" w:line="360" w:lineRule="auto"/>
        <w:ind w:left="567" w:right="594" w:firstLine="284"/>
        <w:jc w:val="center"/>
      </w:pPr>
      <w:r>
        <w:rPr>
          <w:i/>
        </w:rPr>
        <w:t>фиг. 11</w:t>
      </w:r>
      <w:r w:rsidR="000A09DF">
        <w:rPr>
          <w:i/>
        </w:rPr>
        <w:t xml:space="preserve">  Диаграма на последователностите при стартиране на приложението</w:t>
      </w:r>
    </w:p>
    <w:p w:rsidR="00F57230" w:rsidRDefault="006D1877" w:rsidP="00211601">
      <w:pPr>
        <w:pStyle w:val="Heading4"/>
        <w:spacing w:line="360" w:lineRule="auto"/>
        <w:ind w:left="567" w:firstLine="284"/>
      </w:pPr>
      <w:ins w:id="291" w:author="STUDENTS-1409-8" w:date="2024-04-09T12:13:00Z">
        <w:r>
          <w:rPr>
            <w:lang w:val="en-US"/>
          </w:rPr>
          <w:lastRenderedPageBreak/>
          <w:t>4</w:t>
        </w:r>
      </w:ins>
      <w:del w:id="292" w:author="STUDENTS-1409-8" w:date="2024-04-09T12:13:00Z">
        <w:r w:rsidR="006801C2" w:rsidDel="006D1877">
          <w:delText>4</w:delText>
        </w:r>
      </w:del>
      <w:r w:rsidR="00E0789E">
        <w:t>.5</w:t>
      </w:r>
      <w:r w:rsidR="000A09DF">
        <w:t>.</w:t>
      </w:r>
      <w:r w:rsidR="000A09DF">
        <w:rPr>
          <w:rFonts w:ascii="Arial" w:eastAsia="Arial" w:hAnsi="Arial" w:cs="Arial"/>
        </w:rPr>
        <w:t xml:space="preserve"> </w:t>
      </w:r>
      <w:r w:rsidR="000A09DF">
        <w:t>Структура на приложението</w:t>
      </w:r>
    </w:p>
    <w:p w:rsidR="00F57230" w:rsidRDefault="000A09DF" w:rsidP="00211601">
      <w:pPr>
        <w:pStyle w:val="Heading4"/>
        <w:spacing w:line="360" w:lineRule="auto"/>
        <w:ind w:left="567" w:right="286" w:firstLine="284"/>
        <w:rPr>
          <w:b w:val="0"/>
        </w:rPr>
      </w:pPr>
      <w:r>
        <w:rPr>
          <w:b w:val="0"/>
        </w:rPr>
        <w:t>При създаването на приложението първоначално създадох три папки отговарящи на името на изискването ми проекта да е MVP. В папката M</w:t>
      </w:r>
      <w:r w:rsidR="001164F0">
        <w:rPr>
          <w:b w:val="0"/>
        </w:rPr>
        <w:t>odel  както се вижда на фигура 13</w:t>
      </w:r>
      <w:r>
        <w:rPr>
          <w:b w:val="0"/>
        </w:rPr>
        <w:t xml:space="preserve"> поставих базата данни, </w:t>
      </w:r>
      <w:r w:rsidR="001164F0">
        <w:rPr>
          <w:b w:val="0"/>
        </w:rPr>
        <w:t xml:space="preserve">а </w:t>
      </w:r>
      <w:r>
        <w:rPr>
          <w:b w:val="0"/>
        </w:rPr>
        <w:t xml:space="preserve">в папката View </w:t>
      </w:r>
      <w:r w:rsidR="001164F0">
        <w:rPr>
          <w:b w:val="0"/>
        </w:rPr>
        <w:t xml:space="preserve">на фиг.12 </w:t>
      </w:r>
      <w:r>
        <w:rPr>
          <w:b w:val="0"/>
        </w:rPr>
        <w:t>поставих класовете и моделите, а в най-важната папка Presentation поставих изгледният слой или така нареченият презентационен слой. Наименувах всеки елемент подобаващо за да ми е по-лесно при търсене и попълване на данните в класовете.</w:t>
      </w:r>
    </w:p>
    <w:p w:rsidR="00F57230" w:rsidRDefault="00BE600C" w:rsidP="00914933">
      <w:pPr>
        <w:spacing w:after="156" w:line="360" w:lineRule="auto"/>
        <w:ind w:left="567" w:firstLine="284"/>
        <w:jc w:val="center"/>
        <w:rPr>
          <w:i/>
          <w:noProof/>
        </w:rPr>
      </w:pPr>
      <w:r>
        <w:rPr>
          <w:i/>
          <w:noProof/>
        </w:rPr>
        <w:pict>
          <v:shape id="_x0000_i1031" type="#_x0000_t75" style="width:234.25pt;height:317pt">
            <v:imagedata r:id="rId19" o:title="1"/>
          </v:shape>
        </w:pict>
      </w:r>
    </w:p>
    <w:p w:rsidR="00BA424C" w:rsidRDefault="00BA424C" w:rsidP="00914933">
      <w:pPr>
        <w:spacing w:after="156" w:line="360" w:lineRule="auto"/>
        <w:ind w:left="567" w:firstLine="284"/>
        <w:jc w:val="center"/>
        <w:rPr>
          <w:i/>
        </w:rPr>
      </w:pPr>
      <w:r>
        <w:rPr>
          <w:i/>
          <w:noProof/>
        </w:rPr>
        <w:t>Фиг. 12</w:t>
      </w:r>
    </w:p>
    <w:p w:rsidR="008D4137" w:rsidRDefault="008D4137" w:rsidP="00914933">
      <w:pPr>
        <w:spacing w:after="156" w:line="360" w:lineRule="auto"/>
        <w:ind w:left="567" w:firstLine="284"/>
        <w:jc w:val="center"/>
        <w:rPr>
          <w:i/>
        </w:rPr>
      </w:pPr>
      <w:r>
        <w:rPr>
          <w:i/>
          <w:noProof/>
        </w:rPr>
        <w:drawing>
          <wp:inline distT="0" distB="0" distL="0" distR="0">
            <wp:extent cx="3143689" cy="2553056"/>
            <wp:effectExtent l="0" t="0" r="0" b="0"/>
            <wp:docPr id="133118" name="Picture 133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8" name="11111111111111.png"/>
                    <pic:cNvPicPr/>
                  </pic:nvPicPr>
                  <pic:blipFill>
                    <a:blip r:embed="rId20">
                      <a:extLst>
                        <a:ext uri="{28A0092B-C50C-407E-A947-70E740481C1C}">
                          <a14:useLocalDpi xmlns:a14="http://schemas.microsoft.com/office/drawing/2010/main" val="0"/>
                        </a:ext>
                      </a:extLst>
                    </a:blip>
                    <a:stretch>
                      <a:fillRect/>
                    </a:stretch>
                  </pic:blipFill>
                  <pic:spPr>
                    <a:xfrm>
                      <a:off x="0" y="0"/>
                      <a:ext cx="3143689" cy="2553056"/>
                    </a:xfrm>
                    <a:prstGeom prst="rect">
                      <a:avLst/>
                    </a:prstGeom>
                  </pic:spPr>
                </pic:pic>
              </a:graphicData>
            </a:graphic>
          </wp:inline>
        </w:drawing>
      </w:r>
    </w:p>
    <w:p w:rsidR="00F57230" w:rsidRDefault="00BA424C" w:rsidP="00914933">
      <w:pPr>
        <w:spacing w:after="52" w:line="360" w:lineRule="auto"/>
        <w:ind w:left="567" w:right="2792" w:firstLine="284"/>
        <w:jc w:val="center"/>
      </w:pPr>
      <w:r>
        <w:t>фиг:13</w:t>
      </w:r>
    </w:p>
    <w:p w:rsidR="008D4137" w:rsidRDefault="008D4137" w:rsidP="00211601">
      <w:pPr>
        <w:spacing w:after="52" w:line="360" w:lineRule="auto"/>
        <w:ind w:left="567" w:right="2792" w:firstLine="284"/>
      </w:pPr>
    </w:p>
    <w:p w:rsidR="00F57230" w:rsidRPr="005D7C20" w:rsidRDefault="000A09DF" w:rsidP="00211601">
      <w:pPr>
        <w:pStyle w:val="Heading2"/>
        <w:tabs>
          <w:tab w:val="center" w:pos="1099"/>
          <w:tab w:val="center" w:pos="3990"/>
        </w:tabs>
        <w:spacing w:line="360" w:lineRule="auto"/>
        <w:ind w:left="567" w:firstLine="284"/>
        <w:rPr>
          <w:sz w:val="24"/>
        </w:rPr>
      </w:pPr>
      <w:r>
        <w:rPr>
          <w:rFonts w:ascii="Calibri" w:eastAsia="Calibri" w:hAnsi="Calibri" w:cs="Calibri"/>
          <w:b w:val="0"/>
          <w:sz w:val="22"/>
          <w:szCs w:val="22"/>
        </w:rPr>
        <w:tab/>
      </w:r>
      <w:ins w:id="293" w:author="STUDENTS-1409-8" w:date="2024-04-09T12:13:00Z">
        <w:r w:rsidR="006D1877">
          <w:rPr>
            <w:sz w:val="24"/>
            <w:lang w:val="en-US"/>
          </w:rPr>
          <w:t>4</w:t>
        </w:r>
      </w:ins>
      <w:del w:id="294" w:author="STUDENTS-1409-8" w:date="2024-04-09T12:13:00Z">
        <w:r w:rsidR="006801C2" w:rsidDel="006D1877">
          <w:rPr>
            <w:sz w:val="24"/>
          </w:rPr>
          <w:delText>4</w:delText>
        </w:r>
      </w:del>
      <w:r w:rsidRPr="005D7C20">
        <w:rPr>
          <w:sz w:val="24"/>
        </w:rPr>
        <w:t>.</w:t>
      </w:r>
      <w:r w:rsidR="005D7C20" w:rsidRPr="005D7C20">
        <w:rPr>
          <w:sz w:val="24"/>
        </w:rPr>
        <w:t>6</w:t>
      </w:r>
      <w:r w:rsidRPr="005D7C20">
        <w:rPr>
          <w:rFonts w:ascii="Arial" w:eastAsia="Arial" w:hAnsi="Arial" w:cs="Arial"/>
          <w:sz w:val="24"/>
        </w:rPr>
        <w:t xml:space="preserve"> </w:t>
      </w:r>
      <w:r w:rsidRPr="005D7C20">
        <w:rPr>
          <w:sz w:val="24"/>
        </w:rPr>
        <w:t xml:space="preserve">Имплементация </w:t>
      </w:r>
    </w:p>
    <w:p w:rsidR="00F57230" w:rsidRPr="005D7C20" w:rsidRDefault="000A09DF" w:rsidP="00211601">
      <w:pPr>
        <w:spacing w:after="16" w:line="360" w:lineRule="auto"/>
        <w:ind w:left="567" w:firstLine="284"/>
      </w:pPr>
      <w:r w:rsidRPr="005D7C20">
        <w:t xml:space="preserve"> </w:t>
      </w:r>
    </w:p>
    <w:p w:rsidR="00F57230" w:rsidRPr="005D7C20" w:rsidRDefault="000A09DF" w:rsidP="00685955">
      <w:pPr>
        <w:spacing w:line="360" w:lineRule="auto"/>
        <w:ind w:left="567" w:right="705" w:firstLine="284"/>
      </w:pPr>
      <w:r w:rsidRPr="005D7C20">
        <w:t xml:space="preserve">За реализирането на приложението е използвана платформата Microsoft Forms и езика за програмиране C#.  В глава I са представени потребителските изисквания към приложението. </w:t>
      </w:r>
    </w:p>
    <w:p w:rsidR="00F57230" w:rsidRPr="005D7C20" w:rsidRDefault="000A09DF" w:rsidP="00211601">
      <w:pPr>
        <w:spacing w:after="68" w:line="360" w:lineRule="auto"/>
        <w:ind w:left="567" w:firstLine="284"/>
      </w:pPr>
      <w:r w:rsidRPr="005D7C20">
        <w:t xml:space="preserve"> </w:t>
      </w:r>
    </w:p>
    <w:p w:rsidR="00F57230" w:rsidRPr="005D7C20" w:rsidRDefault="006D1877" w:rsidP="00211601">
      <w:pPr>
        <w:pStyle w:val="Heading3"/>
        <w:spacing w:after="17" w:line="360" w:lineRule="auto"/>
        <w:ind w:left="567" w:right="0" w:firstLine="284"/>
        <w:jc w:val="both"/>
        <w:rPr>
          <w:b/>
          <w:i w:val="0"/>
        </w:rPr>
      </w:pPr>
      <w:ins w:id="295" w:author="STUDENTS-1409-8" w:date="2024-04-09T12:15:00Z">
        <w:r>
          <w:rPr>
            <w:b/>
            <w:i w:val="0"/>
            <w:lang w:val="en-US"/>
          </w:rPr>
          <w:t>4</w:t>
        </w:r>
      </w:ins>
      <w:del w:id="296" w:author="STUDENTS-1409-8" w:date="2024-04-09T12:15:00Z">
        <w:r w:rsidR="006801C2" w:rsidDel="006D1877">
          <w:rPr>
            <w:b/>
            <w:i w:val="0"/>
          </w:rPr>
          <w:delText>4</w:delText>
        </w:r>
      </w:del>
      <w:r w:rsidR="000A09DF" w:rsidRPr="005D7C20">
        <w:rPr>
          <w:b/>
          <w:i w:val="0"/>
        </w:rPr>
        <w:t>.</w:t>
      </w:r>
      <w:r w:rsidR="006801C2">
        <w:rPr>
          <w:b/>
          <w:i w:val="0"/>
        </w:rPr>
        <w:t>6.</w:t>
      </w:r>
      <w:r w:rsidR="000A09DF" w:rsidRPr="005D7C20">
        <w:rPr>
          <w:b/>
          <w:i w:val="0"/>
        </w:rPr>
        <w:t>1.</w:t>
      </w:r>
      <w:r w:rsidR="000A09DF" w:rsidRPr="005D7C20">
        <w:rPr>
          <w:rFonts w:ascii="Arial" w:eastAsia="Arial" w:hAnsi="Arial" w:cs="Arial"/>
          <w:b/>
          <w:i w:val="0"/>
        </w:rPr>
        <w:t xml:space="preserve"> </w:t>
      </w:r>
      <w:r w:rsidR="000A09DF" w:rsidRPr="005D7C20">
        <w:rPr>
          <w:b/>
          <w:i w:val="0"/>
        </w:rPr>
        <w:t xml:space="preserve">Потребителски интерфейс </w:t>
      </w:r>
    </w:p>
    <w:p w:rsidR="006801C2" w:rsidRPr="00CC738E" w:rsidRDefault="006801C2" w:rsidP="00685955">
      <w:pPr>
        <w:spacing w:line="360" w:lineRule="auto"/>
        <w:ind w:firstLine="284"/>
        <w:rPr>
          <w:b/>
          <w:lang w:val="ru-RU"/>
        </w:rPr>
      </w:pPr>
      <w:r w:rsidRPr="00CC738E">
        <w:t>Потребителският интерфейс е изграден на базата на библиотеката</w:t>
      </w:r>
      <w:r w:rsidRPr="00CC738E">
        <w:rPr>
          <w:lang w:val="ru-RU"/>
        </w:rPr>
        <w:t xml:space="preserve"> </w:t>
      </w:r>
      <w:r w:rsidRPr="00CC738E">
        <w:t>Windows Forms, част от .NET framework. Интерфейса е проектиран като</w:t>
      </w:r>
      <w:r w:rsidRPr="00CC738E">
        <w:rPr>
          <w:lang w:val="ru-RU"/>
        </w:rPr>
        <w:t xml:space="preserve"> </w:t>
      </w:r>
      <w:r w:rsidRPr="00CC738E">
        <w:t>диалогово базирано Windows приложение, заради по-големите удобства</w:t>
      </w:r>
      <w:r w:rsidRPr="00CC738E">
        <w:rPr>
          <w:lang w:val="ru-RU"/>
        </w:rPr>
        <w:t xml:space="preserve"> </w:t>
      </w:r>
      <w:r w:rsidRPr="00CC738E">
        <w:t>които предлагат тези приложения. Друг фактор оказващ влияние е</w:t>
      </w:r>
      <w:r w:rsidRPr="00CC738E">
        <w:rPr>
          <w:lang w:val="ru-RU"/>
        </w:rPr>
        <w:t xml:space="preserve"> </w:t>
      </w:r>
      <w:r w:rsidRPr="00CC738E">
        <w:t>използването на приложението само в локалната мрежа</w:t>
      </w:r>
      <w:r w:rsidRPr="00CC738E">
        <w:rPr>
          <w:lang w:val="ru-RU"/>
        </w:rPr>
        <w:t>.</w:t>
      </w:r>
    </w:p>
    <w:p w:rsidR="00A26887" w:rsidRDefault="00A26887" w:rsidP="00685955">
      <w:pPr>
        <w:spacing w:line="360" w:lineRule="auto"/>
        <w:ind w:firstLine="284"/>
      </w:pPr>
      <w:r w:rsidRPr="005D7C20">
        <w:t xml:space="preserve">Началната страница ми  е така наречената </w:t>
      </w:r>
      <w:r w:rsidRPr="005D7C20">
        <w:rPr>
          <w:lang w:val="en-US"/>
        </w:rPr>
        <w:t>Form</w:t>
      </w:r>
      <w:r w:rsidRPr="005D7C20">
        <w:rPr>
          <w:lang w:val="ru-RU"/>
        </w:rPr>
        <w:t>1</w:t>
      </w:r>
      <w:r w:rsidRPr="005D7C20">
        <w:t>. Тя</w:t>
      </w:r>
      <w:r w:rsidR="0075740A" w:rsidRPr="005D7C20">
        <w:t xml:space="preserve"> е изградена от три леара с цел по.лесна работа и връзка с класовете при повикване. На следващата фигура </w:t>
      </w:r>
      <w:r w:rsidR="00BA424C">
        <w:t>14</w:t>
      </w:r>
      <w:r w:rsidR="0075740A" w:rsidRPr="005D7C20">
        <w:t xml:space="preserve"> е показана визуално как изглжда началната страница на приложението.</w:t>
      </w:r>
    </w:p>
    <w:p w:rsidR="00B9699B" w:rsidRPr="005D7C20" w:rsidRDefault="00B9699B" w:rsidP="00211601">
      <w:pPr>
        <w:spacing w:line="360" w:lineRule="auto"/>
        <w:ind w:left="567" w:firstLine="284"/>
      </w:pPr>
    </w:p>
    <w:p w:rsidR="00F57230" w:rsidRDefault="00BE600C" w:rsidP="00685955">
      <w:pPr>
        <w:spacing w:line="360" w:lineRule="auto"/>
        <w:ind w:left="567" w:firstLine="284"/>
        <w:jc w:val="center"/>
      </w:pPr>
      <w:r>
        <w:rPr>
          <w:noProof/>
        </w:rPr>
        <w:pict>
          <v:shape id="_x0000_i1032" type="#_x0000_t75" style="width:453.5pt;height:275.1pt">
            <v:imagedata r:id="rId21" o:title="`form1"/>
          </v:shape>
        </w:pict>
      </w:r>
    </w:p>
    <w:p w:rsidR="00F57230" w:rsidRPr="00211601" w:rsidRDefault="00BA424C" w:rsidP="00685955">
      <w:pPr>
        <w:spacing w:line="360" w:lineRule="auto"/>
        <w:ind w:left="567" w:firstLine="284"/>
        <w:jc w:val="center"/>
      </w:pPr>
      <w:r>
        <w:t>фиг:14</w:t>
      </w:r>
      <w:r w:rsidR="00211601">
        <w:rPr>
          <w:lang w:val="en-US"/>
        </w:rPr>
        <w:t xml:space="preserve"> </w:t>
      </w:r>
      <w:r w:rsidR="00211601">
        <w:t>Начален екран на приложението</w:t>
      </w:r>
    </w:p>
    <w:p w:rsidR="00F57230" w:rsidRDefault="00F57230" w:rsidP="00211601">
      <w:pPr>
        <w:spacing w:line="360" w:lineRule="auto"/>
        <w:ind w:left="567" w:firstLine="284"/>
      </w:pPr>
    </w:p>
    <w:p w:rsidR="00F57230" w:rsidRDefault="00F57230" w:rsidP="00211601">
      <w:pPr>
        <w:spacing w:line="360" w:lineRule="auto"/>
        <w:ind w:left="567" w:firstLine="284"/>
      </w:pPr>
    </w:p>
    <w:p w:rsidR="0075740A" w:rsidRDefault="0075740A" w:rsidP="00211601">
      <w:pPr>
        <w:spacing w:line="360" w:lineRule="auto"/>
        <w:ind w:left="567" w:firstLine="284"/>
      </w:pPr>
    </w:p>
    <w:p w:rsidR="00ED367E" w:rsidRDefault="00ED367E" w:rsidP="00211601">
      <w:pPr>
        <w:spacing w:line="360" w:lineRule="auto"/>
        <w:ind w:left="567" w:firstLine="284"/>
      </w:pPr>
    </w:p>
    <w:p w:rsidR="00ED367E" w:rsidRDefault="00ED367E" w:rsidP="00211601">
      <w:pPr>
        <w:spacing w:line="360" w:lineRule="auto"/>
        <w:ind w:left="567" w:firstLine="284"/>
      </w:pPr>
    </w:p>
    <w:p w:rsidR="00B9699B" w:rsidRPr="0075740A" w:rsidRDefault="00B9699B" w:rsidP="00211601">
      <w:pPr>
        <w:spacing w:line="360" w:lineRule="auto"/>
        <w:ind w:left="567" w:firstLine="284"/>
      </w:pPr>
      <w:r>
        <w:lastRenderedPageBreak/>
        <w:t xml:space="preserve">Администратора има възможност да влезне от началната страница чрез бутона вход Админ . Връзката със даденият контрол става чрез зададени точни данни които съм декларирал в класът  на кода на програмата със стойности за име – </w:t>
      </w:r>
      <w:r>
        <w:rPr>
          <w:lang w:val="en-US"/>
        </w:rPr>
        <w:t>admin</w:t>
      </w:r>
      <w:r>
        <w:t xml:space="preserve">, а за парола </w:t>
      </w:r>
      <w:r>
        <w:rPr>
          <w:lang w:val="ru-RU"/>
        </w:rPr>
        <w:t>–</w:t>
      </w:r>
      <w:r w:rsidRPr="0075740A">
        <w:rPr>
          <w:lang w:val="ru-RU"/>
        </w:rPr>
        <w:t xml:space="preserve"> </w:t>
      </w:r>
      <w:r>
        <w:rPr>
          <w:lang w:val="en-US"/>
        </w:rPr>
        <w:t>password</w:t>
      </w:r>
      <w:r>
        <w:t>. При правилно въвеждане автоматично без натискане на бутон той влеза в даденият контрол за данни, при грешно излиза съобщение – грешни данни. На ф</w:t>
      </w:r>
      <w:r w:rsidR="00BA424C">
        <w:t>игура 15</w:t>
      </w:r>
      <w:r>
        <w:t xml:space="preserve"> съм показал съответната опция за данни име и парола как се въвеждат без натискане на бутон вход.</w:t>
      </w:r>
    </w:p>
    <w:p w:rsidR="009D33F1" w:rsidRDefault="009D33F1" w:rsidP="00211601">
      <w:pPr>
        <w:spacing w:after="65" w:line="360" w:lineRule="auto"/>
        <w:ind w:left="567" w:firstLine="284"/>
      </w:pPr>
    </w:p>
    <w:p w:rsidR="00AA7F96" w:rsidRDefault="00AA7F96" w:rsidP="00211601">
      <w:pPr>
        <w:spacing w:after="65" w:line="360" w:lineRule="auto"/>
        <w:ind w:left="567" w:firstLine="284"/>
      </w:pPr>
    </w:p>
    <w:p w:rsidR="00AA7F96" w:rsidRDefault="00AA7F96" w:rsidP="00685955">
      <w:pPr>
        <w:spacing w:after="65" w:line="360" w:lineRule="auto"/>
        <w:ind w:left="567" w:firstLine="284"/>
        <w:jc w:val="center"/>
      </w:pPr>
      <w:r>
        <w:rPr>
          <w:noProof/>
        </w:rPr>
        <w:drawing>
          <wp:inline distT="0" distB="0" distL="0" distR="0">
            <wp:extent cx="5527343" cy="3100589"/>
            <wp:effectExtent l="0" t="0" r="0" b="5080"/>
            <wp:docPr id="4" name="Picture 4" descr="v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vho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30732" cy="3102490"/>
                    </a:xfrm>
                    <a:prstGeom prst="rect">
                      <a:avLst/>
                    </a:prstGeom>
                    <a:noFill/>
                    <a:ln>
                      <a:noFill/>
                    </a:ln>
                  </pic:spPr>
                </pic:pic>
              </a:graphicData>
            </a:graphic>
          </wp:inline>
        </w:drawing>
      </w:r>
    </w:p>
    <w:p w:rsidR="00AA7F96" w:rsidRDefault="00BA424C" w:rsidP="00685955">
      <w:pPr>
        <w:ind w:left="567" w:firstLine="284"/>
        <w:jc w:val="center"/>
      </w:pPr>
      <w:r>
        <w:t>Фиг. 15</w:t>
      </w:r>
      <w:r w:rsidR="00211601">
        <w:t xml:space="preserve"> Контрола при влизане на потребител</w:t>
      </w:r>
    </w:p>
    <w:p w:rsidR="00AA7F96" w:rsidRDefault="00AA7F96" w:rsidP="00211601">
      <w:pPr>
        <w:spacing w:after="65" w:line="360" w:lineRule="auto"/>
        <w:ind w:left="567" w:firstLine="284"/>
      </w:pPr>
    </w:p>
    <w:p w:rsidR="00AA7F96" w:rsidRDefault="00AA7F96" w:rsidP="00211601">
      <w:pPr>
        <w:spacing w:after="65" w:line="360" w:lineRule="auto"/>
        <w:ind w:left="567" w:firstLine="284"/>
      </w:pPr>
    </w:p>
    <w:p w:rsidR="00685955" w:rsidRDefault="009D33F1" w:rsidP="00211601">
      <w:pPr>
        <w:spacing w:after="65" w:line="360" w:lineRule="auto"/>
        <w:ind w:left="567" w:firstLine="284"/>
      </w:pPr>
      <w:r>
        <w:t xml:space="preserve">На фигура </w:t>
      </w:r>
      <w:r w:rsidR="00BA424C">
        <w:t>16</w:t>
      </w:r>
      <w:r>
        <w:t xml:space="preserve"> показвам как след активиране с правилно потрбит</w:t>
      </w:r>
      <w:r w:rsidR="00EF2283">
        <w:rPr>
          <w:lang w:val="en-US"/>
        </w:rPr>
        <w:t>e</w:t>
      </w:r>
      <w:r>
        <w:t xml:space="preserve">лско име и </w:t>
      </w:r>
      <w:r w:rsidR="00EF2283">
        <w:t>парола на администратора, който</w:t>
      </w:r>
      <w:r>
        <w:t xml:space="preserve"> само един му се активира сл</w:t>
      </w:r>
      <w:r w:rsidR="003A3B30">
        <w:t>е</w:t>
      </w:r>
      <w:r>
        <w:t xml:space="preserve">дният прозорец. Първоначално базата данни винаги е празна, дори и да има натрупани данни в нея. </w:t>
      </w:r>
      <w:r w:rsidR="00EF2283">
        <w:t>След въвждане на данни в полет</w:t>
      </w:r>
      <w:r w:rsidR="003A3B30">
        <w:t>ат</w:t>
      </w:r>
      <w:r w:rsidR="00ED367E">
        <w:t xml:space="preserve">а Име, Фамилия, Описани и дата на вписване, администратора има възможност да добави веднага данните в базата данни. </w:t>
      </w:r>
    </w:p>
    <w:p w:rsidR="009D33F1" w:rsidRDefault="00ED367E" w:rsidP="00211601">
      <w:pPr>
        <w:spacing w:after="65" w:line="360" w:lineRule="auto"/>
        <w:ind w:left="567" w:firstLine="284"/>
      </w:pPr>
      <w:r>
        <w:t xml:space="preserve">Те се генерират автоматично в онлайн режим и офлайнрежим и се виждат </w:t>
      </w:r>
      <w:r w:rsidR="003A3B30">
        <w:t>в таблицата. Вся</w:t>
      </w:r>
      <w:r>
        <w:t>ко поле без значение на данните администратора има възможност да корегира, изтрива или да добавя нови данни. Когато приключи ра</w:t>
      </w:r>
      <w:r w:rsidR="003A3B30">
        <w:t>бота</w:t>
      </w:r>
      <w:r>
        <w:t xml:space="preserve"> излиза от дадената форма с бутона затвори и се връща в първоналачният </w:t>
      </w:r>
      <w:r w:rsidR="002E30E9">
        <w:t>е</w:t>
      </w:r>
      <w:r>
        <w:t>кран за да види влезнал ли е.</w:t>
      </w:r>
    </w:p>
    <w:p w:rsidR="00AA7F96" w:rsidRDefault="00AA7F96" w:rsidP="00211601">
      <w:pPr>
        <w:spacing w:after="65" w:line="360" w:lineRule="auto"/>
        <w:ind w:left="567" w:firstLine="284"/>
      </w:pPr>
    </w:p>
    <w:p w:rsidR="00AA7F96" w:rsidRDefault="00AA7F96" w:rsidP="00211601">
      <w:pPr>
        <w:ind w:left="567" w:firstLine="284"/>
      </w:pPr>
      <w:r>
        <w:rPr>
          <w:noProof/>
        </w:rPr>
        <w:lastRenderedPageBreak/>
        <w:drawing>
          <wp:inline distT="0" distB="0" distL="0" distR="0">
            <wp:extent cx="5361522" cy="3193576"/>
            <wp:effectExtent l="0" t="0" r="0" b="6985"/>
            <wp:docPr id="2" name="Picture 2" descr="C:\Users\STUDENTS-1409-7\AppData\Local\Microsoft\Windows\INetCache\Content.Word\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TUDENTS-1409-7\AppData\Local\Microsoft\Windows\INetCache\Content.Word\admi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70924" cy="3199176"/>
                    </a:xfrm>
                    <a:prstGeom prst="rect">
                      <a:avLst/>
                    </a:prstGeom>
                    <a:noFill/>
                    <a:ln>
                      <a:noFill/>
                    </a:ln>
                  </pic:spPr>
                </pic:pic>
              </a:graphicData>
            </a:graphic>
          </wp:inline>
        </w:drawing>
      </w:r>
    </w:p>
    <w:p w:rsidR="00115685" w:rsidRDefault="00BA424C" w:rsidP="00685955">
      <w:pPr>
        <w:spacing w:after="65" w:line="360" w:lineRule="auto"/>
        <w:ind w:left="567" w:firstLine="284"/>
        <w:jc w:val="center"/>
      </w:pPr>
      <w:r>
        <w:t>Фиг. 16</w:t>
      </w:r>
      <w:r w:rsidR="00211601">
        <w:t xml:space="preserve"> Влезнал админ форма</w:t>
      </w:r>
    </w:p>
    <w:p w:rsidR="00115685" w:rsidRDefault="00115685" w:rsidP="00211601">
      <w:pPr>
        <w:tabs>
          <w:tab w:val="left" w:pos="4084"/>
        </w:tabs>
        <w:ind w:left="567" w:firstLine="284"/>
      </w:pPr>
    </w:p>
    <w:p w:rsidR="00BA424C" w:rsidRDefault="00BA424C" w:rsidP="00211601">
      <w:pPr>
        <w:tabs>
          <w:tab w:val="left" w:pos="4084"/>
        </w:tabs>
        <w:ind w:left="567" w:firstLine="284"/>
      </w:pPr>
    </w:p>
    <w:p w:rsidR="008E652E" w:rsidRDefault="00115685" w:rsidP="00685955">
      <w:pPr>
        <w:tabs>
          <w:tab w:val="left" w:pos="4084"/>
        </w:tabs>
        <w:spacing w:line="360" w:lineRule="auto"/>
        <w:ind w:left="567" w:firstLine="284"/>
      </w:pPr>
      <w:r>
        <w:t>На фигура 1</w:t>
      </w:r>
      <w:r w:rsidR="00BA424C">
        <w:t>7</w:t>
      </w:r>
      <w:r>
        <w:t xml:space="preserve"> е изобразено след правилно</w:t>
      </w:r>
      <w:r w:rsidR="003A3B30">
        <w:t xml:space="preserve"> вписване в системата как изглеж</w:t>
      </w:r>
      <w:r>
        <w:t>да потребитлският профил и какви възможност</w:t>
      </w:r>
      <w:r w:rsidR="003A3B30">
        <w:t>и могат да се правят с него, кат</w:t>
      </w:r>
      <w:r>
        <w:t xml:space="preserve">о след избиране на полетата в </w:t>
      </w:r>
      <w:r w:rsidR="002E30E9" w:rsidRPr="002E30E9">
        <w:rPr>
          <w:color w:val="000000" w:themeColor="text1"/>
        </w:rPr>
        <w:t>белия</w:t>
      </w:r>
      <w:r w:rsidRPr="002E30E9">
        <w:rPr>
          <w:color w:val="000000" w:themeColor="text1"/>
        </w:rPr>
        <w:t xml:space="preserve"> </w:t>
      </w:r>
      <w:r w:rsidRPr="002E30E9">
        <w:rPr>
          <w:color w:val="000000" w:themeColor="text1"/>
          <w:lang w:val="en-US"/>
        </w:rPr>
        <w:t>Layer</w:t>
      </w:r>
      <w:r w:rsidR="008C4F0E" w:rsidRPr="002E30E9">
        <w:rPr>
          <w:color w:val="000000" w:themeColor="text1"/>
        </w:rPr>
        <w:t xml:space="preserve"> </w:t>
      </w:r>
      <w:r w:rsidR="008C4F0E">
        <w:t xml:space="preserve">и активиране на бутона </w:t>
      </w:r>
      <w:r w:rsidR="008C4F0E">
        <w:rPr>
          <w:lang w:val="en-US"/>
        </w:rPr>
        <w:t>Save</w:t>
      </w:r>
      <w:r w:rsidR="008C4F0E" w:rsidRPr="008C4F0E">
        <w:rPr>
          <w:lang w:val="ru-RU"/>
        </w:rPr>
        <w:t xml:space="preserve"> </w:t>
      </w:r>
      <w:r w:rsidR="008C4F0E">
        <w:t>автоматично в дясната част на сивото поле излиза неговото предпочитание като справка която ще се изпрати на админа и в базата данни на потр</w:t>
      </w:r>
      <w:r w:rsidR="003A3B30">
        <w:t>е</w:t>
      </w:r>
      <w:r w:rsidR="008C4F0E">
        <w:t>бит</w:t>
      </w:r>
      <w:r w:rsidR="003A3B30">
        <w:t>е</w:t>
      </w:r>
      <w:r w:rsidR="008C4F0E">
        <w:t>ля с името</w:t>
      </w:r>
      <w:r w:rsidR="003A3B30">
        <w:t>,</w:t>
      </w:r>
      <w:r w:rsidR="008C4F0E">
        <w:t xml:space="preserve"> с което се е вписал. </w:t>
      </w:r>
    </w:p>
    <w:p w:rsidR="00B9699B" w:rsidRDefault="00B9699B" w:rsidP="00211601">
      <w:pPr>
        <w:tabs>
          <w:tab w:val="left" w:pos="4084"/>
        </w:tabs>
        <w:ind w:left="567" w:firstLine="284"/>
      </w:pPr>
    </w:p>
    <w:p w:rsidR="003A3B30" w:rsidRPr="003A3B30" w:rsidRDefault="00BE600C" w:rsidP="00211601">
      <w:pPr>
        <w:tabs>
          <w:tab w:val="left" w:pos="4084"/>
        </w:tabs>
        <w:ind w:left="567" w:firstLine="284"/>
        <w:rPr>
          <w:color w:val="FF0000"/>
        </w:rPr>
      </w:pPr>
      <w:r>
        <w:rPr>
          <w:color w:val="FF0000"/>
        </w:rPr>
        <w:pict>
          <v:shape id="_x0000_i1033" type="#_x0000_t75" style="width:447.05pt;height:235.35pt">
            <v:imagedata r:id="rId24" o:title="potrebitel"/>
          </v:shape>
        </w:pict>
      </w:r>
    </w:p>
    <w:p w:rsidR="008C4F0E" w:rsidRDefault="00B9699B" w:rsidP="00685955">
      <w:pPr>
        <w:spacing w:after="65" w:line="360" w:lineRule="auto"/>
        <w:ind w:left="567" w:firstLine="284"/>
        <w:jc w:val="center"/>
      </w:pPr>
      <w:r>
        <w:t>Фиг.</w:t>
      </w:r>
      <w:r w:rsidR="00BA424C">
        <w:t xml:space="preserve"> 17</w:t>
      </w:r>
      <w:r w:rsidR="00211601">
        <w:t xml:space="preserve"> Влезнал потребител форма</w:t>
      </w:r>
    </w:p>
    <w:p w:rsidR="00BA424C" w:rsidRDefault="00BA424C" w:rsidP="00685955">
      <w:pPr>
        <w:spacing w:after="65" w:line="360" w:lineRule="auto"/>
        <w:ind w:left="567" w:firstLine="284"/>
        <w:jc w:val="center"/>
      </w:pPr>
    </w:p>
    <w:p w:rsidR="008C4F0E" w:rsidRDefault="008C4F0E" w:rsidP="00211601">
      <w:pPr>
        <w:spacing w:after="65" w:line="360" w:lineRule="auto"/>
        <w:ind w:left="567" w:firstLine="284"/>
      </w:pPr>
      <w:r>
        <w:lastRenderedPageBreak/>
        <w:t>На следващата фигура 1</w:t>
      </w:r>
      <w:r w:rsidR="00BA424C">
        <w:t>8</w:t>
      </w:r>
      <w:r>
        <w:t xml:space="preserve"> изобразява началният </w:t>
      </w:r>
      <w:r w:rsidR="002E30E9">
        <w:t>е</w:t>
      </w:r>
      <w:r>
        <w:t>кран с част от падащите подменюта</w:t>
      </w:r>
      <w:r w:rsidR="003A3B30">
        <w:t>.</w:t>
      </w:r>
      <w:r>
        <w:t xml:space="preserve"> Всяка една дума от </w:t>
      </w:r>
      <w:r w:rsidR="002E30E9">
        <w:t>главното меню след позициониран</w:t>
      </w:r>
      <w:r>
        <w:t>е на мишката върху нея се отварят допълнителнит</w:t>
      </w:r>
      <w:r w:rsidR="003A3B30">
        <w:t>е</w:t>
      </w:r>
      <w:r>
        <w:t xml:space="preserve"> под менюта както се вижда на</w:t>
      </w:r>
      <w:r w:rsidR="00602484">
        <w:t xml:space="preserve"> следнит</w:t>
      </w:r>
      <w:r w:rsidR="003A3B30">
        <w:t>е</w:t>
      </w:r>
      <w:r w:rsidR="00602484">
        <w:t xml:space="preserve"> изображения в</w:t>
      </w:r>
      <w:r w:rsidR="003A3B30">
        <w:t>ъв</w:t>
      </w:r>
      <w:r w:rsidR="00B9699B">
        <w:t xml:space="preserve"> фигура 12</w:t>
      </w:r>
      <w:r>
        <w:t>.</w:t>
      </w:r>
    </w:p>
    <w:p w:rsidR="00F57230" w:rsidRDefault="00F57230" w:rsidP="00211601">
      <w:pPr>
        <w:spacing w:after="65" w:line="360" w:lineRule="auto"/>
        <w:ind w:left="567" w:firstLine="284"/>
      </w:pPr>
    </w:p>
    <w:p w:rsidR="00F57230" w:rsidRDefault="00F57230" w:rsidP="00211601">
      <w:pPr>
        <w:spacing w:after="65" w:line="360" w:lineRule="auto"/>
        <w:ind w:left="567" w:firstLine="284"/>
      </w:pPr>
    </w:p>
    <w:p w:rsidR="008C4F0E" w:rsidRDefault="00BE600C" w:rsidP="00685955">
      <w:pPr>
        <w:spacing w:after="65" w:line="360" w:lineRule="auto"/>
        <w:ind w:left="567" w:firstLine="284"/>
        <w:jc w:val="center"/>
      </w:pPr>
      <w:r>
        <w:rPr>
          <w:noProof/>
        </w:rPr>
        <w:pict>
          <v:shape id="_x0000_i1034" type="#_x0000_t75" style="width:260.05pt;height:99.95pt">
            <v:imagedata r:id="rId25" o:title="занасд"/>
          </v:shape>
        </w:pict>
      </w:r>
    </w:p>
    <w:p w:rsidR="008C4F0E" w:rsidRDefault="008C4F0E" w:rsidP="00211601">
      <w:pPr>
        <w:spacing w:after="65" w:line="360" w:lineRule="auto"/>
        <w:ind w:left="567" w:firstLine="284"/>
      </w:pPr>
    </w:p>
    <w:p w:rsidR="008C4F0E" w:rsidRDefault="008C4F0E" w:rsidP="00211601">
      <w:pPr>
        <w:spacing w:after="65" w:line="360" w:lineRule="auto"/>
        <w:ind w:left="567" w:firstLine="284"/>
      </w:pPr>
    </w:p>
    <w:p w:rsidR="00685955" w:rsidRDefault="00685955" w:rsidP="00211601">
      <w:pPr>
        <w:spacing w:after="65" w:line="360" w:lineRule="auto"/>
        <w:ind w:left="567" w:firstLine="284"/>
      </w:pPr>
    </w:p>
    <w:p w:rsidR="00F57230" w:rsidRDefault="00BE600C" w:rsidP="00685955">
      <w:pPr>
        <w:spacing w:after="65" w:line="360" w:lineRule="auto"/>
        <w:ind w:left="567" w:firstLine="284"/>
        <w:jc w:val="center"/>
        <w:rPr>
          <w:noProof/>
        </w:rPr>
      </w:pPr>
      <w:r>
        <w:rPr>
          <w:noProof/>
        </w:rPr>
        <w:pict>
          <v:shape id="_x0000_i1035" type="#_x0000_t75" style="width:245pt;height:107.45pt">
            <v:imagedata r:id="rId26" o:title="гфгфгфгж"/>
          </v:shape>
        </w:pict>
      </w:r>
    </w:p>
    <w:p w:rsidR="00C63E3C" w:rsidRDefault="00C63E3C" w:rsidP="00211601">
      <w:pPr>
        <w:spacing w:after="65" w:line="360" w:lineRule="auto"/>
        <w:ind w:left="567" w:firstLine="284"/>
      </w:pPr>
    </w:p>
    <w:p w:rsidR="00685955" w:rsidRDefault="00685955" w:rsidP="00211601">
      <w:pPr>
        <w:spacing w:after="65" w:line="360" w:lineRule="auto"/>
        <w:ind w:left="567" w:firstLine="284"/>
      </w:pPr>
    </w:p>
    <w:p w:rsidR="008C4F0E" w:rsidRDefault="000A09DF" w:rsidP="00211601">
      <w:pPr>
        <w:spacing w:after="65" w:line="360" w:lineRule="auto"/>
        <w:ind w:left="567" w:firstLine="284"/>
      </w:pPr>
      <w:r>
        <w:t xml:space="preserve">                                                                 </w:t>
      </w:r>
    </w:p>
    <w:p w:rsidR="00C63E3C" w:rsidRDefault="00BE600C" w:rsidP="00685955">
      <w:pPr>
        <w:spacing w:after="65" w:line="360" w:lineRule="auto"/>
        <w:ind w:left="567" w:firstLine="284"/>
        <w:jc w:val="center"/>
      </w:pPr>
      <w:r>
        <w:pict>
          <v:shape id="_x0000_i1036" type="#_x0000_t75" style="width:226.75pt;height:76.3pt">
            <v:imagedata r:id="rId27" o:title="гггггггггггггггггггггггггггггг"/>
          </v:shape>
        </w:pict>
      </w:r>
    </w:p>
    <w:p w:rsidR="00685955" w:rsidRDefault="00685955" w:rsidP="00685955">
      <w:pPr>
        <w:spacing w:after="65" w:line="360" w:lineRule="auto"/>
        <w:ind w:left="567" w:firstLine="284"/>
        <w:jc w:val="center"/>
      </w:pPr>
    </w:p>
    <w:p w:rsidR="00F57230" w:rsidRDefault="00B9699B" w:rsidP="00685955">
      <w:pPr>
        <w:spacing w:after="65" w:line="360" w:lineRule="auto"/>
        <w:ind w:left="567" w:firstLine="284"/>
        <w:jc w:val="center"/>
      </w:pPr>
      <w:r>
        <w:t>Ф</w:t>
      </w:r>
      <w:r w:rsidR="00CA6D0F">
        <w:t>иг</w:t>
      </w:r>
      <w:r>
        <w:t>.</w:t>
      </w:r>
      <w:r w:rsidR="00CA6D0F">
        <w:t xml:space="preserve"> </w:t>
      </w:r>
      <w:r w:rsidR="00BA424C">
        <w:t>18</w:t>
      </w:r>
      <w:r w:rsidR="00211601">
        <w:t xml:space="preserve"> Подменюта</w:t>
      </w:r>
    </w:p>
    <w:p w:rsidR="00CA6D0F" w:rsidRDefault="00CA6D0F" w:rsidP="00211601">
      <w:pPr>
        <w:spacing w:after="65" w:line="360" w:lineRule="auto"/>
        <w:ind w:left="567" w:firstLine="284"/>
      </w:pPr>
    </w:p>
    <w:p w:rsidR="00685955" w:rsidRDefault="00685955" w:rsidP="00685955">
      <w:pPr>
        <w:spacing w:after="65" w:line="360" w:lineRule="auto"/>
        <w:ind w:left="0" w:firstLine="0"/>
      </w:pPr>
    </w:p>
    <w:p w:rsidR="00B9699B" w:rsidRDefault="00B9699B" w:rsidP="00211601">
      <w:pPr>
        <w:spacing w:after="65" w:line="360" w:lineRule="auto"/>
        <w:ind w:left="567" w:firstLine="284"/>
      </w:pPr>
    </w:p>
    <w:p w:rsidR="00CA6D0F" w:rsidRDefault="00CA6D0F" w:rsidP="00211601">
      <w:pPr>
        <w:spacing w:after="65" w:line="360" w:lineRule="auto"/>
        <w:ind w:left="567" w:firstLine="284"/>
        <w:rPr>
          <w:lang w:val="ru-RU"/>
        </w:rPr>
      </w:pPr>
      <w:r>
        <w:t>На следващите няколко фигури показващи останалите части от приложението показват другата част на самите конроли, а именно</w:t>
      </w:r>
      <w:r w:rsidRPr="00CA6D0F">
        <w:rPr>
          <w:lang w:val="ru-RU"/>
        </w:rPr>
        <w:t>:</w:t>
      </w:r>
    </w:p>
    <w:p w:rsidR="00CA6D0F" w:rsidRPr="00666C54" w:rsidRDefault="00CA6D0F" w:rsidP="00211601">
      <w:pPr>
        <w:pStyle w:val="ListParagraph"/>
        <w:numPr>
          <w:ilvl w:val="0"/>
          <w:numId w:val="10"/>
        </w:numPr>
        <w:tabs>
          <w:tab w:val="left" w:pos="993"/>
        </w:tabs>
        <w:spacing w:after="65" w:line="360" w:lineRule="auto"/>
        <w:ind w:left="567" w:firstLine="284"/>
        <w:jc w:val="both"/>
        <w:rPr>
          <w:lang w:val="ru-RU"/>
        </w:rPr>
      </w:pPr>
      <w:r w:rsidRPr="00666C54">
        <w:rPr>
          <w:lang w:val="ru-RU"/>
        </w:rPr>
        <w:lastRenderedPageBreak/>
        <w:t>Ако се изб</w:t>
      </w:r>
      <w:r w:rsidR="00A44C97" w:rsidRPr="00666C54">
        <w:rPr>
          <w:lang w:val="ru-RU"/>
        </w:rPr>
        <w:t>е</w:t>
      </w:r>
      <w:r w:rsidRPr="00666C54">
        <w:rPr>
          <w:lang w:val="ru-RU"/>
        </w:rPr>
        <w:t xml:space="preserve">ре дадено меню </w:t>
      </w:r>
      <w:r w:rsidR="00A44C97" w:rsidRPr="00666C54">
        <w:rPr>
          <w:lang w:val="bg-BG"/>
        </w:rPr>
        <w:t>с услуги</w:t>
      </w:r>
      <w:r w:rsidR="00666C54" w:rsidRPr="00666C54">
        <w:rPr>
          <w:lang w:val="bg-BG"/>
        </w:rPr>
        <w:t>, продукти</w:t>
      </w:r>
      <w:r w:rsidR="00666C54" w:rsidRPr="00666C54">
        <w:rPr>
          <w:lang w:val="en-US"/>
        </w:rPr>
        <w:t xml:space="preserve">, </w:t>
      </w:r>
      <w:r w:rsidR="00666C54" w:rsidRPr="00666C54">
        <w:rPr>
          <w:lang w:val="bg-BG"/>
        </w:rPr>
        <w:t>ресервации</w:t>
      </w:r>
      <w:r w:rsidR="00A44C97" w:rsidRPr="00666C54">
        <w:rPr>
          <w:lang w:val="bg-BG"/>
        </w:rPr>
        <w:t xml:space="preserve"> или участия </w:t>
      </w:r>
      <w:r w:rsidRPr="00666C54">
        <w:rPr>
          <w:lang w:val="ru-RU"/>
        </w:rPr>
        <w:t xml:space="preserve">се вижда пълното описание на </w:t>
      </w:r>
      <w:r w:rsidR="00A44C97" w:rsidRPr="00666C54">
        <w:rPr>
          <w:lang w:val="ru-RU"/>
        </w:rPr>
        <w:t xml:space="preserve">участието </w:t>
      </w:r>
      <w:r w:rsidRPr="00666C54">
        <w:rPr>
          <w:lang w:val="ru-RU"/>
        </w:rPr>
        <w:t xml:space="preserve">или </w:t>
      </w:r>
      <w:r w:rsidR="00A44C97" w:rsidRPr="00666C54">
        <w:rPr>
          <w:lang w:val="ru-RU"/>
        </w:rPr>
        <w:t>услугата</w:t>
      </w:r>
      <w:r w:rsidRPr="00666C54">
        <w:rPr>
          <w:lang w:val="ru-RU"/>
        </w:rPr>
        <w:t xml:space="preserve"> както и нейната цена</w:t>
      </w:r>
      <w:r w:rsidR="00A44C97" w:rsidRPr="00666C54">
        <w:rPr>
          <w:lang w:val="ru-RU"/>
        </w:rPr>
        <w:t>.</w:t>
      </w:r>
    </w:p>
    <w:p w:rsidR="00CA6D0F" w:rsidRDefault="00CA6D0F" w:rsidP="00211601">
      <w:pPr>
        <w:pStyle w:val="ListParagraph"/>
        <w:numPr>
          <w:ilvl w:val="0"/>
          <w:numId w:val="10"/>
        </w:numPr>
        <w:tabs>
          <w:tab w:val="left" w:pos="993"/>
        </w:tabs>
        <w:spacing w:after="65" w:line="360" w:lineRule="auto"/>
        <w:ind w:left="567" w:firstLine="284"/>
        <w:jc w:val="both"/>
        <w:rPr>
          <w:lang w:val="ru-RU"/>
        </w:rPr>
      </w:pPr>
      <w:r>
        <w:rPr>
          <w:lang w:val="ru-RU"/>
        </w:rPr>
        <w:t xml:space="preserve">В случай,че желаем да се върнем в началният екран </w:t>
      </w:r>
      <w:r w:rsidR="00A44C97">
        <w:rPr>
          <w:lang w:val="ru-RU"/>
        </w:rPr>
        <w:t>и</w:t>
      </w:r>
      <w:r w:rsidR="002E30E9">
        <w:rPr>
          <w:lang w:val="ru-RU"/>
        </w:rPr>
        <w:t>збираме бутона</w:t>
      </w:r>
      <w:r w:rsidR="002E30E9">
        <w:rPr>
          <w:lang w:val="bg-BG"/>
        </w:rPr>
        <w:t xml:space="preserve"> назад</w:t>
      </w:r>
      <w:r>
        <w:rPr>
          <w:lang w:val="ru-RU"/>
        </w:rPr>
        <w:t xml:space="preserve"> и затваря даденият контрол и ни връща пак в началната форма на приложението.</w:t>
      </w:r>
    </w:p>
    <w:p w:rsidR="00CA6D0F" w:rsidRPr="00CA6D0F" w:rsidRDefault="00CA6D0F" w:rsidP="00211601">
      <w:pPr>
        <w:tabs>
          <w:tab w:val="left" w:pos="993"/>
        </w:tabs>
        <w:spacing w:after="65" w:line="360" w:lineRule="auto"/>
        <w:ind w:left="567" w:firstLine="284"/>
        <w:rPr>
          <w:lang w:val="ru-RU"/>
        </w:rPr>
      </w:pPr>
    </w:p>
    <w:p w:rsidR="00F57230" w:rsidRDefault="00BE600C" w:rsidP="00685955">
      <w:pPr>
        <w:spacing w:after="65" w:line="360" w:lineRule="auto"/>
        <w:ind w:left="567" w:firstLine="284"/>
        <w:jc w:val="center"/>
      </w:pPr>
      <w:r>
        <w:rPr>
          <w:noProof/>
        </w:rPr>
        <w:pict>
          <v:shape id="_x0000_i1037" type="#_x0000_t75" style="width:378.25pt;height:268.65pt">
            <v:imagedata r:id="rId28" o:title="с"/>
          </v:shape>
        </w:pict>
      </w:r>
    </w:p>
    <w:p w:rsidR="00F57230" w:rsidRDefault="00BA424C" w:rsidP="00685955">
      <w:pPr>
        <w:spacing w:after="65" w:line="360" w:lineRule="auto"/>
        <w:ind w:left="567" w:firstLine="284"/>
        <w:jc w:val="center"/>
      </w:pPr>
      <w:r>
        <w:t>фиг:19</w:t>
      </w:r>
      <w:r w:rsidR="00211601">
        <w:t xml:space="preserve"> Видове услуги</w:t>
      </w:r>
    </w:p>
    <w:p w:rsidR="00715360" w:rsidRDefault="00BE600C" w:rsidP="00685955">
      <w:pPr>
        <w:spacing w:after="65" w:line="360" w:lineRule="auto"/>
        <w:ind w:left="567" w:firstLine="284"/>
        <w:jc w:val="center"/>
      </w:pPr>
      <w:r>
        <w:rPr>
          <w:noProof/>
        </w:rPr>
        <w:pict>
          <v:shape id="_x0000_i1038" type="#_x0000_t75" style="width:376.1pt;height:262.2pt">
            <v:imagedata r:id="rId29" o:title="рд"/>
          </v:shape>
        </w:pict>
      </w:r>
    </w:p>
    <w:p w:rsidR="00F57230" w:rsidRDefault="00BA424C" w:rsidP="00685955">
      <w:pPr>
        <w:spacing w:after="65" w:line="360" w:lineRule="auto"/>
        <w:ind w:left="567" w:firstLine="284"/>
        <w:jc w:val="center"/>
      </w:pPr>
      <w:r>
        <w:t>Ф</w:t>
      </w:r>
      <w:r w:rsidR="000A09DF">
        <w:t>иг</w:t>
      </w:r>
      <w:r>
        <w:t xml:space="preserve"> 20</w:t>
      </w:r>
      <w:r w:rsidR="00211601">
        <w:t xml:space="preserve"> Видове услуги</w:t>
      </w:r>
    </w:p>
    <w:p w:rsidR="00F57230" w:rsidRDefault="00F57230" w:rsidP="00211601">
      <w:pPr>
        <w:spacing w:after="65" w:line="360" w:lineRule="auto"/>
        <w:ind w:left="567" w:firstLine="284"/>
      </w:pPr>
    </w:p>
    <w:p w:rsidR="008C4F0E" w:rsidRDefault="00BE600C" w:rsidP="00685955">
      <w:pPr>
        <w:spacing w:after="65" w:line="360" w:lineRule="auto"/>
        <w:ind w:left="567" w:firstLine="284"/>
        <w:jc w:val="center"/>
      </w:pPr>
      <w:r>
        <w:lastRenderedPageBreak/>
        <w:pict>
          <v:shape id="_x0000_i1039" type="#_x0000_t75" style="width:422.35pt;height:237.5pt">
            <v:imagedata r:id="rId30" o:title="симона"/>
          </v:shape>
        </w:pict>
      </w:r>
    </w:p>
    <w:p w:rsidR="00F57230" w:rsidRDefault="00BA424C" w:rsidP="00685955">
      <w:pPr>
        <w:spacing w:after="65" w:line="360" w:lineRule="auto"/>
        <w:ind w:left="567" w:firstLine="284"/>
        <w:jc w:val="center"/>
      </w:pPr>
      <w:r>
        <w:t>фиг 21</w:t>
      </w:r>
    </w:p>
    <w:p w:rsidR="00685955" w:rsidRDefault="00685955" w:rsidP="00685955">
      <w:pPr>
        <w:spacing w:after="65" w:line="360" w:lineRule="auto"/>
        <w:ind w:left="567" w:firstLine="284"/>
        <w:jc w:val="center"/>
      </w:pPr>
    </w:p>
    <w:p w:rsidR="00F57230" w:rsidRDefault="00BE600C" w:rsidP="00211601">
      <w:pPr>
        <w:spacing w:after="65" w:line="360" w:lineRule="auto"/>
        <w:ind w:left="567" w:firstLine="284"/>
      </w:pPr>
      <w:r>
        <w:rPr>
          <w:noProof/>
        </w:rPr>
        <w:pict>
          <v:shape id="_x0000_i1040" type="#_x0000_t75" style="width:438.45pt;height:278.35pt">
            <v:imagedata r:id="rId31" o:title="алкохол"/>
          </v:shape>
        </w:pict>
      </w:r>
    </w:p>
    <w:p w:rsidR="00F57230" w:rsidRDefault="00F57230" w:rsidP="00211601">
      <w:pPr>
        <w:spacing w:after="65" w:line="360" w:lineRule="auto"/>
        <w:ind w:left="567" w:firstLine="284"/>
      </w:pPr>
    </w:p>
    <w:p w:rsidR="00F57230" w:rsidRDefault="00BA424C" w:rsidP="00685955">
      <w:pPr>
        <w:spacing w:after="65" w:line="360" w:lineRule="auto"/>
        <w:ind w:left="567" w:firstLine="284"/>
        <w:jc w:val="center"/>
      </w:pPr>
      <w:r>
        <w:t xml:space="preserve">фиг 22 </w:t>
      </w:r>
      <w:r w:rsidR="00211601">
        <w:t>Контрола със част от стоките</w:t>
      </w:r>
    </w:p>
    <w:p w:rsidR="00F57230" w:rsidRDefault="00BE600C" w:rsidP="00211601">
      <w:pPr>
        <w:spacing w:after="65" w:line="360" w:lineRule="auto"/>
        <w:ind w:left="567" w:firstLine="284"/>
      </w:pPr>
      <w:r>
        <w:rPr>
          <w:noProof/>
        </w:rPr>
        <w:lastRenderedPageBreak/>
        <w:pict>
          <v:shape id="_x0000_i1041" type="#_x0000_t75" style="width:451.35pt;height:270.8pt">
            <v:imagedata r:id="rId32" o:title="безалк"/>
          </v:shape>
        </w:pict>
      </w:r>
    </w:p>
    <w:p w:rsidR="00F57230" w:rsidRDefault="00BA424C" w:rsidP="00685955">
      <w:pPr>
        <w:spacing w:after="65" w:line="360" w:lineRule="auto"/>
        <w:ind w:left="567" w:firstLine="284"/>
        <w:jc w:val="center"/>
      </w:pPr>
      <w:r>
        <w:t>фиг 23</w:t>
      </w:r>
    </w:p>
    <w:p w:rsidR="00F57230" w:rsidRDefault="00F57230" w:rsidP="00211601">
      <w:pPr>
        <w:spacing w:after="65" w:line="360" w:lineRule="auto"/>
        <w:ind w:left="567" w:firstLine="284"/>
      </w:pPr>
    </w:p>
    <w:p w:rsidR="00F57230" w:rsidRDefault="00F57230" w:rsidP="00211601">
      <w:pPr>
        <w:spacing w:after="65" w:line="360" w:lineRule="auto"/>
        <w:ind w:left="567" w:firstLine="284"/>
      </w:pPr>
    </w:p>
    <w:p w:rsidR="00F57230" w:rsidRDefault="00BE600C" w:rsidP="00211601">
      <w:pPr>
        <w:spacing w:after="65" w:line="360" w:lineRule="auto"/>
        <w:ind w:left="567" w:firstLine="284"/>
      </w:pPr>
      <w:r>
        <w:rPr>
          <w:noProof/>
        </w:rPr>
        <w:pict>
          <v:shape id="_x0000_i1042" type="#_x0000_t75" style="width:443.8pt;height:202.05pt">
            <v:imagedata r:id="rId33" o:title="цени"/>
          </v:shape>
        </w:pict>
      </w:r>
    </w:p>
    <w:p w:rsidR="00685955" w:rsidRDefault="00BA424C" w:rsidP="00685955">
      <w:pPr>
        <w:spacing w:after="65" w:line="360" w:lineRule="auto"/>
        <w:ind w:left="567" w:firstLine="284"/>
        <w:jc w:val="center"/>
      </w:pPr>
      <w:r>
        <w:t>фиг 24</w:t>
      </w:r>
      <w:r w:rsidR="00211601">
        <w:t xml:space="preserve"> Ценова листа</w:t>
      </w:r>
    </w:p>
    <w:p w:rsidR="00666C54" w:rsidRDefault="00BE600C" w:rsidP="00685955">
      <w:pPr>
        <w:spacing w:after="65" w:line="360" w:lineRule="auto"/>
        <w:ind w:left="567" w:firstLine="284"/>
        <w:jc w:val="center"/>
      </w:pPr>
      <w:r>
        <w:lastRenderedPageBreak/>
        <w:pict>
          <v:shape id="_x0000_i1043" type="#_x0000_t75" style="width:438.45pt;height:247.15pt">
            <v:imagedata r:id="rId34" o:title="резерве"/>
          </v:shape>
        </w:pict>
      </w:r>
      <w:r w:rsidR="00BA424C">
        <w:t>фиг 25</w:t>
      </w:r>
      <w:r w:rsidR="00211601">
        <w:t xml:space="preserve"> Форма за резервации</w:t>
      </w:r>
    </w:p>
    <w:p w:rsidR="00F57230" w:rsidRDefault="000A09DF" w:rsidP="00211601">
      <w:pPr>
        <w:pStyle w:val="Heading4"/>
        <w:tabs>
          <w:tab w:val="center" w:pos="1547"/>
          <w:tab w:val="center" w:pos="3851"/>
        </w:tabs>
        <w:spacing w:line="360" w:lineRule="auto"/>
        <w:ind w:left="567" w:firstLine="284"/>
      </w:pPr>
      <w:bookmarkStart w:id="297" w:name="_heading=h.gjdgxs" w:colFirst="0" w:colLast="0"/>
      <w:bookmarkEnd w:id="297"/>
      <w:r>
        <w:t xml:space="preserve"> </w:t>
      </w:r>
    </w:p>
    <w:p w:rsidR="00666C54" w:rsidRDefault="000A09DF" w:rsidP="00211601">
      <w:pPr>
        <w:spacing w:after="0" w:line="360" w:lineRule="auto"/>
        <w:ind w:left="567" w:firstLine="284"/>
      </w:pPr>
      <w:r>
        <w:tab/>
      </w:r>
    </w:p>
    <w:p w:rsidR="00F57230" w:rsidRDefault="000A09DF" w:rsidP="00211601">
      <w:pPr>
        <w:spacing w:after="0" w:line="360" w:lineRule="auto"/>
        <w:ind w:left="567" w:firstLine="284"/>
      </w:pPr>
      <w:r>
        <w:t xml:space="preserve"> </w:t>
      </w:r>
    </w:p>
    <w:p w:rsidR="00F57230" w:rsidRDefault="000A09DF" w:rsidP="00211601">
      <w:pPr>
        <w:pStyle w:val="Heading1"/>
        <w:spacing w:line="360" w:lineRule="auto"/>
        <w:ind w:left="567" w:right="0" w:firstLine="284"/>
      </w:pPr>
      <w:r>
        <w:t xml:space="preserve">   </w:t>
      </w:r>
      <w:ins w:id="298" w:author="STUDENTS-1409-8" w:date="2024-04-09T12:11:00Z">
        <w:r w:rsidR="006D1877">
          <w:rPr>
            <w:lang w:val="en-US"/>
          </w:rPr>
          <w:t>4.7</w:t>
        </w:r>
      </w:ins>
      <w:del w:id="299" w:author="STUDENTS-1409-8" w:date="2024-04-09T12:11:00Z">
        <w:r w:rsidR="006801C2" w:rsidDel="006D1877">
          <w:rPr>
            <w:lang w:val="en-US"/>
          </w:rPr>
          <w:delText>IV</w:delText>
        </w:r>
      </w:del>
      <w:r>
        <w:t>.</w:t>
      </w:r>
      <w:r>
        <w:rPr>
          <w:rFonts w:ascii="Arial" w:eastAsia="Arial" w:hAnsi="Arial" w:cs="Arial"/>
        </w:rPr>
        <w:t xml:space="preserve"> </w:t>
      </w:r>
      <w:r w:rsidR="006801C2">
        <w:t>Реализация на база</w:t>
      </w:r>
      <w:r>
        <w:t xml:space="preserve"> данни </w:t>
      </w:r>
    </w:p>
    <w:p w:rsidR="00F57230" w:rsidRDefault="000A09DF" w:rsidP="00211601">
      <w:pPr>
        <w:spacing w:after="80" w:line="360" w:lineRule="auto"/>
        <w:ind w:left="567" w:firstLine="284"/>
      </w:pPr>
      <w:r>
        <w:t xml:space="preserve"> </w:t>
      </w:r>
    </w:p>
    <w:p w:rsidR="00F57230" w:rsidRDefault="006D1877" w:rsidP="00211601">
      <w:pPr>
        <w:pStyle w:val="Heading2"/>
        <w:spacing w:line="360" w:lineRule="auto"/>
        <w:ind w:left="567" w:firstLine="284"/>
      </w:pPr>
      <w:ins w:id="300" w:author="STUDENTS-1409-8" w:date="2024-04-09T12:17:00Z">
        <w:r>
          <w:rPr>
            <w:lang w:val="en-US"/>
          </w:rPr>
          <w:t>4.7</w:t>
        </w:r>
      </w:ins>
      <w:del w:id="301" w:author="STUDENTS-1409-8" w:date="2024-04-09T12:17:00Z">
        <w:r w:rsidR="000A09DF" w:rsidDel="006D1877">
          <w:delText>4</w:delText>
        </w:r>
      </w:del>
      <w:r w:rsidR="000A09DF">
        <w:t>.1.</w:t>
      </w:r>
      <w:r w:rsidR="000A09DF">
        <w:rPr>
          <w:rFonts w:ascii="Arial" w:eastAsia="Arial" w:hAnsi="Arial" w:cs="Arial"/>
        </w:rPr>
        <w:t xml:space="preserve"> </w:t>
      </w:r>
      <w:r w:rsidR="000A09DF">
        <w:t xml:space="preserve">Генериране на кода на базата данни </w:t>
      </w:r>
    </w:p>
    <w:p w:rsidR="00F57230" w:rsidRDefault="000A09DF" w:rsidP="00211601">
      <w:pPr>
        <w:spacing w:after="25" w:line="360" w:lineRule="auto"/>
        <w:ind w:left="567" w:right="705" w:firstLine="284"/>
      </w:pPr>
      <w:r>
        <w:t xml:space="preserve">За създаването и управлението на базата данни се използват СУБД (Системи за управление на бази данни). Всяка СУБД е програмна система, чието предназначение е да създава и управлява данните, организирани в базата от данни. Пълноценното функциониране на една СУБД налага тя да осигурява изискванията към БД: </w:t>
      </w:r>
    </w:p>
    <w:p w:rsidR="00F57230" w:rsidRDefault="000A09DF" w:rsidP="00211601">
      <w:pPr>
        <w:spacing w:line="360" w:lineRule="auto"/>
        <w:ind w:left="567" w:right="705" w:firstLine="284"/>
      </w:pPr>
      <w:r>
        <w:t xml:space="preserve">разделяне на описанието на данните от тяхната обработка; логическа и физическа независимост; минимално излишество на данни в БД; удобен потребителски интерфейс; осигуряване цялостност на данните, т.е. логическа непротиворечивост в БД. </w:t>
      </w:r>
      <w:r>
        <w:rPr>
          <w:noProof/>
        </w:rPr>
        <mc:AlternateContent>
          <mc:Choice Requires="wpg">
            <w:drawing>
              <wp:anchor distT="0" distB="0" distL="114300" distR="114300" simplePos="0" relativeHeight="251660288" behindDoc="0" locked="0" layoutInCell="1" hidden="0" allowOverlap="1">
                <wp:simplePos x="0" y="0"/>
                <wp:positionH relativeFrom="column">
                  <wp:posOffset>863600</wp:posOffset>
                </wp:positionH>
                <wp:positionV relativeFrom="paragraph">
                  <wp:posOffset>-25399</wp:posOffset>
                </wp:positionV>
                <wp:extent cx="140208" cy="1036575"/>
                <wp:effectExtent l="0" t="0" r="0" b="0"/>
                <wp:wrapSquare wrapText="bothSides" distT="0" distB="0" distL="114300" distR="114300"/>
                <wp:docPr id="133082" name="Group 133082"/>
                <wp:cNvGraphicFramePr/>
                <a:graphic xmlns:a="http://schemas.openxmlformats.org/drawingml/2006/main">
                  <a:graphicData uri="http://schemas.microsoft.com/office/word/2010/wordprocessingGroup">
                    <wpg:wgp>
                      <wpg:cNvGrpSpPr/>
                      <wpg:grpSpPr>
                        <a:xfrm>
                          <a:off x="0" y="0"/>
                          <a:ext cx="140208" cy="1036575"/>
                          <a:chOff x="5275896" y="3261713"/>
                          <a:chExt cx="140208" cy="1036575"/>
                        </a:xfrm>
                      </wpg:grpSpPr>
                      <wpg:grpSp>
                        <wpg:cNvPr id="133083" name="Group 133083"/>
                        <wpg:cNvGrpSpPr/>
                        <wpg:grpSpPr>
                          <a:xfrm>
                            <a:off x="5275896" y="3261713"/>
                            <a:ext cx="140208" cy="1036575"/>
                            <a:chOff x="5275896" y="3261713"/>
                            <a:chExt cx="140208" cy="1091127"/>
                          </a:xfrm>
                        </wpg:grpSpPr>
                        <wps:wsp>
                          <wps:cNvPr id="133084" name="Rectangle 133084"/>
                          <wps:cNvSpPr/>
                          <wps:spPr>
                            <a:xfrm>
                              <a:off x="5275896" y="3261713"/>
                              <a:ext cx="140200" cy="1091125"/>
                            </a:xfrm>
                            <a:prstGeom prst="rect">
                              <a:avLst/>
                            </a:prstGeom>
                            <a:noFill/>
                            <a:ln>
                              <a:noFill/>
                            </a:ln>
                          </wps:spPr>
                          <wps:txbx>
                            <w:txbxContent>
                              <w:p w:rsidR="00716BCC" w:rsidRDefault="00716BCC">
                                <w:pPr>
                                  <w:spacing w:after="0" w:line="240" w:lineRule="auto"/>
                                  <w:ind w:left="0" w:firstLine="0"/>
                                  <w:jc w:val="left"/>
                                  <w:textDirection w:val="btLr"/>
                                </w:pPr>
                              </w:p>
                            </w:txbxContent>
                          </wps:txbx>
                          <wps:bodyPr spcFirstLastPara="1" wrap="square" lIns="91425" tIns="91425" rIns="91425" bIns="91425" anchor="ctr" anchorCtr="0">
                            <a:noAutofit/>
                          </wps:bodyPr>
                        </wps:wsp>
                        <wpg:grpSp>
                          <wpg:cNvPr id="133085" name="Group 133085"/>
                          <wpg:cNvGrpSpPr/>
                          <wpg:grpSpPr>
                            <a:xfrm>
                              <a:off x="5275896" y="3261713"/>
                              <a:ext cx="140208" cy="1091127"/>
                              <a:chOff x="0" y="0"/>
                              <a:chExt cx="140208" cy="1091127"/>
                            </a:xfrm>
                          </wpg:grpSpPr>
                          <wps:wsp>
                            <wps:cNvPr id="133086" name="Rectangle 133086"/>
                            <wps:cNvSpPr/>
                            <wps:spPr>
                              <a:xfrm>
                                <a:off x="0" y="0"/>
                                <a:ext cx="140200" cy="1036575"/>
                              </a:xfrm>
                              <a:prstGeom prst="rect">
                                <a:avLst/>
                              </a:prstGeom>
                              <a:noFill/>
                              <a:ln>
                                <a:noFill/>
                              </a:ln>
                            </wps:spPr>
                            <wps:txbx>
                              <w:txbxContent>
                                <w:p w:rsidR="00716BCC" w:rsidRDefault="00716BCC">
                                  <w:pPr>
                                    <w:spacing w:after="0" w:line="240" w:lineRule="auto"/>
                                    <w:ind w:left="0" w:firstLine="0"/>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33087" name="Shape 6"/>
                              <pic:cNvPicPr preferRelativeResize="0"/>
                            </pic:nvPicPr>
                            <pic:blipFill rotWithShape="1">
                              <a:blip r:embed="rId35">
                                <a:alphaModFix/>
                              </a:blip>
                              <a:srcRect/>
                              <a:stretch/>
                            </pic:blipFill>
                            <pic:spPr>
                              <a:xfrm>
                                <a:off x="0" y="0"/>
                                <a:ext cx="140208" cy="185928"/>
                              </a:xfrm>
                              <a:prstGeom prst="rect">
                                <a:avLst/>
                              </a:prstGeom>
                              <a:noFill/>
                              <a:ln>
                                <a:noFill/>
                              </a:ln>
                            </pic:spPr>
                          </pic:pic>
                          <wps:wsp>
                            <wps:cNvPr id="133088" name="Rectangle 133088"/>
                            <wps:cNvSpPr/>
                            <wps:spPr>
                              <a:xfrm>
                                <a:off x="70104" y="14479"/>
                                <a:ext cx="56314" cy="226002"/>
                              </a:xfrm>
                              <a:prstGeom prst="rect">
                                <a:avLst/>
                              </a:prstGeom>
                              <a:noFill/>
                              <a:ln>
                                <a:noFill/>
                              </a:ln>
                            </wps:spPr>
                            <wps:txbx>
                              <w:txbxContent>
                                <w:p w:rsidR="00716BCC" w:rsidRDefault="00716BCC">
                                  <w:pPr>
                                    <w:spacing w:after="160" w:line="258" w:lineRule="auto"/>
                                    <w:ind w:left="0" w:firstLine="0"/>
                                    <w:jc w:val="left"/>
                                    <w:textDirection w:val="btLr"/>
                                  </w:pPr>
                                  <w:r>
                                    <w:rPr>
                                      <w:rFonts w:ascii="Arial" w:eastAsia="Arial" w:hAnsi="Arial" w:cs="Arial"/>
                                    </w:rPr>
                                    <w:t xml:space="preserve"> </w:t>
                                  </w:r>
                                </w:p>
                              </w:txbxContent>
                            </wps:txbx>
                            <wps:bodyPr spcFirstLastPara="1" wrap="square" lIns="0" tIns="0" rIns="0" bIns="0" anchor="t" anchorCtr="0">
                              <a:noAutofit/>
                            </wps:bodyPr>
                          </wps:wsp>
                          <pic:pic xmlns:pic="http://schemas.openxmlformats.org/drawingml/2006/picture">
                            <pic:nvPicPr>
                              <pic:cNvPr id="133089" name="Shape 8"/>
                              <pic:cNvPicPr preferRelativeResize="0"/>
                            </pic:nvPicPr>
                            <pic:blipFill rotWithShape="1">
                              <a:blip r:embed="rId35">
                                <a:alphaModFix/>
                              </a:blip>
                              <a:srcRect/>
                              <a:stretch/>
                            </pic:blipFill>
                            <pic:spPr>
                              <a:xfrm>
                                <a:off x="0" y="213361"/>
                                <a:ext cx="140208" cy="185928"/>
                              </a:xfrm>
                              <a:prstGeom prst="rect">
                                <a:avLst/>
                              </a:prstGeom>
                              <a:noFill/>
                              <a:ln>
                                <a:noFill/>
                              </a:ln>
                            </pic:spPr>
                          </pic:pic>
                          <wps:wsp>
                            <wps:cNvPr id="133090" name="Rectangle 133090"/>
                            <wps:cNvSpPr/>
                            <wps:spPr>
                              <a:xfrm>
                                <a:off x="70104" y="227839"/>
                                <a:ext cx="56314" cy="226002"/>
                              </a:xfrm>
                              <a:prstGeom prst="rect">
                                <a:avLst/>
                              </a:prstGeom>
                              <a:noFill/>
                              <a:ln>
                                <a:noFill/>
                              </a:ln>
                            </wps:spPr>
                            <wps:txbx>
                              <w:txbxContent>
                                <w:p w:rsidR="00716BCC" w:rsidRDefault="00716BCC">
                                  <w:pPr>
                                    <w:spacing w:after="160" w:line="258" w:lineRule="auto"/>
                                    <w:ind w:left="0" w:firstLine="0"/>
                                    <w:jc w:val="left"/>
                                    <w:textDirection w:val="btLr"/>
                                  </w:pPr>
                                  <w:r>
                                    <w:rPr>
                                      <w:rFonts w:ascii="Arial" w:eastAsia="Arial" w:hAnsi="Arial" w:cs="Arial"/>
                                    </w:rPr>
                                    <w:t xml:space="preserve"> </w:t>
                                  </w:r>
                                </w:p>
                              </w:txbxContent>
                            </wps:txbx>
                            <wps:bodyPr spcFirstLastPara="1" wrap="square" lIns="0" tIns="0" rIns="0" bIns="0" anchor="t" anchorCtr="0">
                              <a:noAutofit/>
                            </wps:bodyPr>
                          </wps:wsp>
                          <pic:pic xmlns:pic="http://schemas.openxmlformats.org/drawingml/2006/picture">
                            <pic:nvPicPr>
                              <pic:cNvPr id="133091" name="Shape 10"/>
                              <pic:cNvPicPr preferRelativeResize="0"/>
                            </pic:nvPicPr>
                            <pic:blipFill rotWithShape="1">
                              <a:blip r:embed="rId35">
                                <a:alphaModFix/>
                              </a:blip>
                              <a:srcRect/>
                              <a:stretch/>
                            </pic:blipFill>
                            <pic:spPr>
                              <a:xfrm>
                                <a:off x="0" y="426975"/>
                                <a:ext cx="140208" cy="185928"/>
                              </a:xfrm>
                              <a:prstGeom prst="rect">
                                <a:avLst/>
                              </a:prstGeom>
                              <a:noFill/>
                              <a:ln>
                                <a:noFill/>
                              </a:ln>
                            </pic:spPr>
                          </pic:pic>
                          <wps:wsp>
                            <wps:cNvPr id="133092" name="Rectangle 133092"/>
                            <wps:cNvSpPr/>
                            <wps:spPr>
                              <a:xfrm>
                                <a:off x="70104" y="441453"/>
                                <a:ext cx="56314" cy="226002"/>
                              </a:xfrm>
                              <a:prstGeom prst="rect">
                                <a:avLst/>
                              </a:prstGeom>
                              <a:noFill/>
                              <a:ln>
                                <a:noFill/>
                              </a:ln>
                            </wps:spPr>
                            <wps:txbx>
                              <w:txbxContent>
                                <w:p w:rsidR="00716BCC" w:rsidRDefault="00716BCC">
                                  <w:pPr>
                                    <w:spacing w:after="160" w:line="258" w:lineRule="auto"/>
                                    <w:ind w:left="0" w:firstLine="0"/>
                                    <w:jc w:val="left"/>
                                    <w:textDirection w:val="btLr"/>
                                  </w:pPr>
                                  <w:r>
                                    <w:rPr>
                                      <w:rFonts w:ascii="Arial" w:eastAsia="Arial" w:hAnsi="Arial" w:cs="Arial"/>
                                    </w:rPr>
                                    <w:t xml:space="preserve"> </w:t>
                                  </w:r>
                                </w:p>
                              </w:txbxContent>
                            </wps:txbx>
                            <wps:bodyPr spcFirstLastPara="1" wrap="square" lIns="0" tIns="0" rIns="0" bIns="0" anchor="t" anchorCtr="0">
                              <a:noAutofit/>
                            </wps:bodyPr>
                          </wps:wsp>
                          <pic:pic xmlns:pic="http://schemas.openxmlformats.org/drawingml/2006/picture">
                            <pic:nvPicPr>
                              <pic:cNvPr id="133093" name="Shape 12"/>
                              <pic:cNvPicPr preferRelativeResize="0"/>
                            </pic:nvPicPr>
                            <pic:blipFill rotWithShape="1">
                              <a:blip r:embed="rId35">
                                <a:alphaModFix/>
                              </a:blip>
                              <a:srcRect/>
                              <a:stretch/>
                            </pic:blipFill>
                            <pic:spPr>
                              <a:xfrm>
                                <a:off x="0" y="640335"/>
                                <a:ext cx="140208" cy="185928"/>
                              </a:xfrm>
                              <a:prstGeom prst="rect">
                                <a:avLst/>
                              </a:prstGeom>
                              <a:noFill/>
                              <a:ln>
                                <a:noFill/>
                              </a:ln>
                            </pic:spPr>
                          </pic:pic>
                          <wps:wsp>
                            <wps:cNvPr id="133094" name="Rectangle 133094"/>
                            <wps:cNvSpPr/>
                            <wps:spPr>
                              <a:xfrm>
                                <a:off x="70104" y="654813"/>
                                <a:ext cx="56314" cy="226002"/>
                              </a:xfrm>
                              <a:prstGeom prst="rect">
                                <a:avLst/>
                              </a:prstGeom>
                              <a:noFill/>
                              <a:ln>
                                <a:noFill/>
                              </a:ln>
                            </wps:spPr>
                            <wps:txbx>
                              <w:txbxContent>
                                <w:p w:rsidR="00716BCC" w:rsidRDefault="00716BCC">
                                  <w:pPr>
                                    <w:spacing w:after="160" w:line="258" w:lineRule="auto"/>
                                    <w:ind w:left="0" w:firstLine="0"/>
                                    <w:jc w:val="left"/>
                                    <w:textDirection w:val="btLr"/>
                                  </w:pPr>
                                  <w:r>
                                    <w:rPr>
                                      <w:rFonts w:ascii="Arial" w:eastAsia="Arial" w:hAnsi="Arial" w:cs="Arial"/>
                                    </w:rPr>
                                    <w:t xml:space="preserve"> </w:t>
                                  </w:r>
                                </w:p>
                              </w:txbxContent>
                            </wps:txbx>
                            <wps:bodyPr spcFirstLastPara="1" wrap="square" lIns="0" tIns="0" rIns="0" bIns="0" anchor="t" anchorCtr="0">
                              <a:noAutofit/>
                            </wps:bodyPr>
                          </wps:wsp>
                          <pic:pic xmlns:pic="http://schemas.openxmlformats.org/drawingml/2006/picture">
                            <pic:nvPicPr>
                              <pic:cNvPr id="133095" name="Shape 14"/>
                              <pic:cNvPicPr preferRelativeResize="0"/>
                            </pic:nvPicPr>
                            <pic:blipFill rotWithShape="1">
                              <a:blip r:embed="rId35">
                                <a:alphaModFix/>
                              </a:blip>
                              <a:srcRect/>
                              <a:stretch/>
                            </pic:blipFill>
                            <pic:spPr>
                              <a:xfrm>
                                <a:off x="0" y="850647"/>
                                <a:ext cx="140208" cy="185928"/>
                              </a:xfrm>
                              <a:prstGeom prst="rect">
                                <a:avLst/>
                              </a:prstGeom>
                              <a:noFill/>
                              <a:ln>
                                <a:noFill/>
                              </a:ln>
                            </pic:spPr>
                          </pic:pic>
                          <wps:wsp>
                            <wps:cNvPr id="133096" name="Rectangle 133096"/>
                            <wps:cNvSpPr/>
                            <wps:spPr>
                              <a:xfrm>
                                <a:off x="70104" y="865125"/>
                                <a:ext cx="56314" cy="226002"/>
                              </a:xfrm>
                              <a:prstGeom prst="rect">
                                <a:avLst/>
                              </a:prstGeom>
                              <a:noFill/>
                              <a:ln>
                                <a:noFill/>
                              </a:ln>
                            </wps:spPr>
                            <wps:txbx>
                              <w:txbxContent>
                                <w:p w:rsidR="00716BCC" w:rsidRDefault="00716BCC">
                                  <w:pPr>
                                    <w:spacing w:after="160" w:line="258" w:lineRule="auto"/>
                                    <w:ind w:left="0" w:firstLine="0"/>
                                    <w:jc w:val="left"/>
                                    <w:textDirection w:val="btLr"/>
                                  </w:pPr>
                                  <w:r>
                                    <w:rPr>
                                      <w:rFonts w:ascii="Arial" w:eastAsia="Arial" w:hAnsi="Arial" w:cs="Arial"/>
                                    </w:rPr>
                                    <w:t xml:space="preserve"> </w:t>
                                  </w:r>
                                </w:p>
                              </w:txbxContent>
                            </wps:txbx>
                            <wps:bodyPr spcFirstLastPara="1" wrap="square" lIns="0" tIns="0" rIns="0" bIns="0" anchor="t" anchorCtr="0">
                              <a:noAutofit/>
                            </wps:bodyPr>
                          </wps:wsp>
                        </wpg:grpSp>
                      </wpg:grpSp>
                    </wpg:wgp>
                  </a:graphicData>
                </a:graphic>
              </wp:anchor>
            </w:drawing>
          </mc:Choice>
          <mc:Fallback>
            <w:pict>
              <v:group id="Group 133082" o:spid="_x0000_s1026" style="position:absolute;left:0;text-align:left;margin-left:68pt;margin-top:-2pt;width:11.05pt;height:81.6pt;z-index:251660288" coordorigin="52758,32617" coordsize="1402,10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">
                <v:group id="Group 133083" o:spid="_x0000_s1027" style="position:absolute;left:52758;top:32617;width:1403;height:10365" coordorigin="52758,32617" coordsize="1402,10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">
                  <v:rect id="Rectangle 133084" o:spid="_x0000_s1028" style="position:absolute;left:52758;top:32617;width:1402;height:109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" filled="f" stroked="f">
                    <v:textbox inset="2.53958mm,2.53958mm,2.53958mm,2.53958mm">
                      <w:txbxContent>
                        <w:p w:rsidR="00716BCC" w:rsidRDefault="00716BCC">
                          <w:pPr>
                            <w:spacing w:after="0" w:line="240" w:lineRule="auto"/>
                            <w:ind w:left="0" w:firstLine="0"/>
                            <w:jc w:val="left"/>
                            <w:textDirection w:val="btLr"/>
                          </w:pPr>
                        </w:p>
                      </w:txbxContent>
                    </v:textbox>
                  </v:rect>
                  <v:group id="Group 133085" o:spid="_x0000_s1029" style="position:absolute;left:52758;top:32617;width:1403;height:10911" coordsize="1402,10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">
                    <v:rect id="Rectangle 133086" o:spid="_x0000_s1030" style="position:absolute;width:1402;height:10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" filled="f" stroked="f">
                      <v:textbox inset="2.53958mm,2.53958mm,2.53958mm,2.53958mm">
                        <w:txbxContent>
                          <w:p w:rsidR="00716BCC" w:rsidRDefault="00716BCC">
                            <w:pPr>
                              <w:spacing w:after="0" w:line="240" w:lineRule="auto"/>
                              <w:ind w:left="0" w:firstLine="0"/>
                              <w:jc w:val="left"/>
                              <w:textDirection w:val="btLr"/>
                            </w:pPr>
                          </w:p>
                        </w:txbxContent>
                      </v:textbox>
                    </v:rect>
                    <v:shape id="Shape 6" o:spid="_x0000_s1031" type="#_x0000_t75" style="position:absolute;width:1402;height:185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">
                      <v:imagedata r:id="rId36" o:title=""/>
                    </v:shape>
                    <v:rect id="Rectangle 133088" o:spid="_x0000_s1032" style="position:absolute;left:701;top:14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" filled="f" stroked="f">
                      <v:textbox inset="0,0,0,0">
                        <w:txbxContent>
                          <w:p w:rsidR="00716BCC" w:rsidRDefault="00716BCC">
                            <w:pPr>
                              <w:spacing w:after="160" w:line="258" w:lineRule="auto"/>
                              <w:ind w:left="0" w:firstLine="0"/>
                              <w:jc w:val="left"/>
                              <w:textDirection w:val="btLr"/>
                            </w:pPr>
                            <w:r>
                              <w:rPr>
                                <w:rFonts w:ascii="Arial" w:eastAsia="Arial" w:hAnsi="Arial" w:cs="Arial"/>
                              </w:rPr>
                              <w:t xml:space="preserve"> </w:t>
                            </w:r>
                          </w:p>
                        </w:txbxContent>
                      </v:textbox>
                    </v:rect>
                    <v:shape id="Shape 8" o:spid="_x0000_s1033" type="#_x0000_t75" style="position:absolute;top:2133;width:1402;height:185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">
                      <v:imagedata r:id="rId36" o:title=""/>
                    </v:shape>
                    <v:rect id="Rectangle 133090" o:spid="_x0000_s1034" style="position:absolute;left:701;top:2278;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" filled="f" stroked="f">
                      <v:textbox inset="0,0,0,0">
                        <w:txbxContent>
                          <w:p w:rsidR="00716BCC" w:rsidRDefault="00716BCC">
                            <w:pPr>
                              <w:spacing w:after="160" w:line="258" w:lineRule="auto"/>
                              <w:ind w:left="0" w:firstLine="0"/>
                              <w:jc w:val="left"/>
                              <w:textDirection w:val="btLr"/>
                            </w:pPr>
                            <w:r>
                              <w:rPr>
                                <w:rFonts w:ascii="Arial" w:eastAsia="Arial" w:hAnsi="Arial" w:cs="Arial"/>
                              </w:rPr>
                              <w:t xml:space="preserve"> </w:t>
                            </w:r>
                          </w:p>
                        </w:txbxContent>
                      </v:textbox>
                    </v:rect>
                    <v:shape id="Shape 10" o:spid="_x0000_s1035" type="#_x0000_t75" style="position:absolute;top:4269;width:1402;height:186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">
                      <v:imagedata r:id="rId36" o:title=""/>
                    </v:shape>
                    <v:rect id="Rectangle 133092" o:spid="_x0000_s1036" style="position:absolute;left:701;top:441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" filled="f" stroked="f">
                      <v:textbox inset="0,0,0,0">
                        <w:txbxContent>
                          <w:p w:rsidR="00716BCC" w:rsidRDefault="00716BCC">
                            <w:pPr>
                              <w:spacing w:after="160" w:line="258" w:lineRule="auto"/>
                              <w:ind w:left="0" w:firstLine="0"/>
                              <w:jc w:val="left"/>
                              <w:textDirection w:val="btLr"/>
                            </w:pPr>
                            <w:r>
                              <w:rPr>
                                <w:rFonts w:ascii="Arial" w:eastAsia="Arial" w:hAnsi="Arial" w:cs="Arial"/>
                              </w:rPr>
                              <w:t xml:space="preserve"> </w:t>
                            </w:r>
                          </w:p>
                        </w:txbxContent>
                      </v:textbox>
                    </v:rect>
                    <v:shape id="Shape 12" o:spid="_x0000_s1037" type="#_x0000_t75" style="position:absolute;top:6403;width:1402;height:185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">
                      <v:imagedata r:id="rId36" o:title=""/>
                    </v:shape>
                    <v:rect id="Rectangle 133094" o:spid="_x0000_s1038" style="position:absolute;left:701;top:6548;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" filled="f" stroked="f">
                      <v:textbox inset="0,0,0,0">
                        <w:txbxContent>
                          <w:p w:rsidR="00716BCC" w:rsidRDefault="00716BCC">
                            <w:pPr>
                              <w:spacing w:after="160" w:line="258" w:lineRule="auto"/>
                              <w:ind w:left="0" w:firstLine="0"/>
                              <w:jc w:val="left"/>
                              <w:textDirection w:val="btLr"/>
                            </w:pPr>
                            <w:r>
                              <w:rPr>
                                <w:rFonts w:ascii="Arial" w:eastAsia="Arial" w:hAnsi="Arial" w:cs="Arial"/>
                              </w:rPr>
                              <w:t xml:space="preserve"> </w:t>
                            </w:r>
                          </w:p>
                        </w:txbxContent>
                      </v:textbox>
                    </v:rect>
                    <v:shape id="Shape 14" o:spid="_x0000_s1039" type="#_x0000_t75" style="position:absolute;top:8506;width:1402;height:185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">
                      <v:imagedata r:id="rId36" o:title=""/>
                    </v:shape>
                    <v:rect id="Rectangle 133096" o:spid="_x0000_s1040" style="position:absolute;left:701;top:8651;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" filled="f" stroked="f">
                      <v:textbox inset="0,0,0,0">
                        <w:txbxContent>
                          <w:p w:rsidR="00716BCC" w:rsidRDefault="00716BCC">
                            <w:pPr>
                              <w:spacing w:after="160" w:line="258" w:lineRule="auto"/>
                              <w:ind w:left="0" w:firstLine="0"/>
                              <w:jc w:val="left"/>
                              <w:textDirection w:val="btLr"/>
                            </w:pPr>
                            <w:r>
                              <w:rPr>
                                <w:rFonts w:ascii="Arial" w:eastAsia="Arial" w:hAnsi="Arial" w:cs="Arial"/>
                              </w:rPr>
                              <w:t xml:space="preserve"> </w:t>
                            </w:r>
                          </w:p>
                        </w:txbxContent>
                      </v:textbox>
                    </v:rect>
                  </v:group>
                </v:group>
                <w10:wrap type="square"/>
              </v:group>
            </w:pict>
          </mc:Fallback>
        </mc:AlternateContent>
      </w:r>
    </w:p>
    <w:p w:rsidR="00F57230" w:rsidRDefault="000A09DF" w:rsidP="00211601">
      <w:pPr>
        <w:spacing w:line="360" w:lineRule="auto"/>
        <w:ind w:left="567" w:right="705" w:firstLine="284"/>
      </w:pPr>
      <w:r>
        <w:t xml:space="preserve">В настоящата дипломна работа за физическата реализация на базата данни е използван SQL Server. Сървърът поддържа всички важни характеристики на съвременните RDBMS системи (съхранени процедури, транзакции и т.н.). Характерно за него е лесната администрация, подобно на останалите сървъри на Microsoft, добра производителност, висока скалируемост и висока надеждност. </w:t>
      </w:r>
    </w:p>
    <w:p w:rsidR="00DD45C8" w:rsidRDefault="00DD45C8" w:rsidP="00211601">
      <w:pPr>
        <w:spacing w:line="360" w:lineRule="auto"/>
        <w:ind w:left="567" w:right="705" w:firstLine="284"/>
      </w:pPr>
    </w:p>
    <w:p w:rsidR="00DD45C8" w:rsidRDefault="002418EF" w:rsidP="00211601">
      <w:pPr>
        <w:spacing w:line="360" w:lineRule="auto"/>
        <w:ind w:left="567" w:right="705" w:firstLine="284"/>
      </w:pPr>
      <w:r>
        <w:rPr>
          <w:noProof/>
        </w:rPr>
        <w:lastRenderedPageBreak/>
        <w:drawing>
          <wp:anchor distT="0" distB="0" distL="114300" distR="114300" simplePos="0" relativeHeight="251662336" behindDoc="1" locked="0" layoutInCell="1" allowOverlap="1">
            <wp:simplePos x="0" y="0"/>
            <wp:positionH relativeFrom="page">
              <wp:posOffset>1609090</wp:posOffset>
            </wp:positionH>
            <wp:positionV relativeFrom="paragraph">
              <wp:posOffset>273050</wp:posOffset>
            </wp:positionV>
            <wp:extent cx="4777740" cy="2633345"/>
            <wp:effectExtent l="0" t="0" r="3810" b="0"/>
            <wp:wrapTight wrapText="bothSides">
              <wp:wrapPolygon edited="0">
                <wp:start x="0" y="0"/>
                <wp:lineTo x="0" y="21407"/>
                <wp:lineTo x="21531" y="21407"/>
                <wp:lineTo x="21531" y="0"/>
                <wp:lineTo x="0" y="0"/>
              </wp:wrapPolygon>
            </wp:wrapTight>
            <wp:docPr id="133112" name="Picture 133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4654" t="15940" r="41559" b="31329"/>
                    <a:stretch/>
                  </pic:blipFill>
                  <pic:spPr bwMode="auto">
                    <a:xfrm>
                      <a:off x="0" y="0"/>
                      <a:ext cx="4777740" cy="2633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D45C8" w:rsidRDefault="00DD45C8" w:rsidP="00211601">
      <w:pPr>
        <w:spacing w:line="360" w:lineRule="auto"/>
        <w:ind w:left="567" w:right="705" w:firstLine="284"/>
        <w:rPr>
          <w:i/>
        </w:rPr>
      </w:pPr>
    </w:p>
    <w:p w:rsidR="00DD45C8" w:rsidRDefault="00DD45C8" w:rsidP="00211601">
      <w:pPr>
        <w:spacing w:line="360" w:lineRule="auto"/>
        <w:ind w:left="567" w:right="705" w:firstLine="284"/>
        <w:rPr>
          <w:i/>
        </w:rPr>
      </w:pPr>
    </w:p>
    <w:p w:rsidR="00A26887" w:rsidRDefault="00A26887" w:rsidP="00211601">
      <w:pPr>
        <w:spacing w:line="360" w:lineRule="auto"/>
        <w:ind w:left="567" w:right="705" w:firstLine="284"/>
        <w:rPr>
          <w:i/>
        </w:rPr>
      </w:pPr>
      <w:r>
        <w:rPr>
          <w:i/>
        </w:rPr>
        <w:t xml:space="preserve">    </w:t>
      </w:r>
    </w:p>
    <w:p w:rsidR="00A26887" w:rsidRDefault="00A26887" w:rsidP="00211601">
      <w:pPr>
        <w:spacing w:line="360" w:lineRule="auto"/>
        <w:ind w:left="567" w:right="705" w:firstLine="284"/>
        <w:rPr>
          <w:i/>
        </w:rPr>
      </w:pPr>
    </w:p>
    <w:p w:rsidR="00A26887" w:rsidRDefault="00A26887" w:rsidP="00211601">
      <w:pPr>
        <w:spacing w:line="360" w:lineRule="auto"/>
        <w:ind w:left="567" w:right="705" w:firstLine="284"/>
        <w:rPr>
          <w:i/>
        </w:rPr>
      </w:pPr>
    </w:p>
    <w:p w:rsidR="00A26887" w:rsidRDefault="00A26887" w:rsidP="00211601">
      <w:pPr>
        <w:spacing w:line="360" w:lineRule="auto"/>
        <w:ind w:left="567" w:right="705" w:firstLine="284"/>
        <w:rPr>
          <w:i/>
        </w:rPr>
      </w:pPr>
    </w:p>
    <w:p w:rsidR="00A26887" w:rsidRDefault="00A26887" w:rsidP="00211601">
      <w:pPr>
        <w:spacing w:line="360" w:lineRule="auto"/>
        <w:ind w:left="567" w:right="705" w:firstLine="284"/>
        <w:rPr>
          <w:i/>
        </w:rPr>
      </w:pPr>
    </w:p>
    <w:p w:rsidR="00A26887" w:rsidRDefault="00A26887" w:rsidP="00211601">
      <w:pPr>
        <w:spacing w:line="360" w:lineRule="auto"/>
        <w:ind w:left="567" w:right="705" w:firstLine="284"/>
        <w:rPr>
          <w:i/>
        </w:rPr>
      </w:pPr>
    </w:p>
    <w:p w:rsidR="00A26887" w:rsidRDefault="00A26887" w:rsidP="00211601">
      <w:pPr>
        <w:spacing w:line="360" w:lineRule="auto"/>
        <w:ind w:left="567" w:right="705" w:firstLine="284"/>
        <w:rPr>
          <w:i/>
        </w:rPr>
      </w:pPr>
    </w:p>
    <w:p w:rsidR="00A26887" w:rsidRDefault="00A26887" w:rsidP="00211601">
      <w:pPr>
        <w:spacing w:line="360" w:lineRule="auto"/>
        <w:ind w:left="567" w:right="705" w:firstLine="284"/>
        <w:rPr>
          <w:i/>
        </w:rPr>
      </w:pPr>
    </w:p>
    <w:p w:rsidR="002418EF" w:rsidRDefault="00A26887" w:rsidP="00211601">
      <w:pPr>
        <w:spacing w:line="360" w:lineRule="auto"/>
        <w:ind w:left="567" w:right="705" w:firstLine="284"/>
        <w:rPr>
          <w:i/>
        </w:rPr>
      </w:pPr>
      <w:r>
        <w:rPr>
          <w:i/>
        </w:rPr>
        <w:t xml:space="preserve">                       </w:t>
      </w:r>
    </w:p>
    <w:p w:rsidR="00DD45C8" w:rsidRDefault="00DD45C8" w:rsidP="00914933">
      <w:pPr>
        <w:spacing w:line="360" w:lineRule="auto"/>
        <w:ind w:left="567" w:right="705" w:firstLine="284"/>
        <w:jc w:val="center"/>
      </w:pPr>
      <w:r>
        <w:rPr>
          <w:i/>
        </w:rPr>
        <w:t>фиг.</w:t>
      </w:r>
      <w:r w:rsidR="00BA424C">
        <w:rPr>
          <w:i/>
        </w:rPr>
        <w:t>26</w:t>
      </w:r>
      <w:r w:rsidR="00A26887">
        <w:rPr>
          <w:i/>
        </w:rPr>
        <w:t xml:space="preserve">  Генериране на база данни</w:t>
      </w:r>
    </w:p>
    <w:p w:rsidR="00F57230" w:rsidRDefault="000A09DF" w:rsidP="00211601">
      <w:pPr>
        <w:spacing w:after="119" w:line="360" w:lineRule="auto"/>
        <w:ind w:left="567" w:firstLine="284"/>
      </w:pPr>
      <w:r>
        <w:t xml:space="preserve"> </w:t>
      </w:r>
    </w:p>
    <w:p w:rsidR="00F57230" w:rsidRDefault="006D1877" w:rsidP="00211601">
      <w:pPr>
        <w:pStyle w:val="Heading2"/>
        <w:spacing w:line="360" w:lineRule="auto"/>
        <w:ind w:left="567" w:firstLine="284"/>
      </w:pPr>
      <w:ins w:id="302" w:author="STUDENTS-1409-8" w:date="2024-04-09T12:17:00Z">
        <w:r>
          <w:rPr>
            <w:lang w:val="en-US"/>
          </w:rPr>
          <w:t>4.7</w:t>
        </w:r>
      </w:ins>
      <w:del w:id="303" w:author="STUDENTS-1409-8" w:date="2024-04-09T12:17:00Z">
        <w:r w:rsidR="000A09DF" w:rsidDel="006D1877">
          <w:delText>4</w:delText>
        </w:r>
      </w:del>
      <w:r w:rsidR="000A09DF">
        <w:t>.2.</w:t>
      </w:r>
      <w:r w:rsidR="000A09DF">
        <w:rPr>
          <w:rFonts w:ascii="Arial" w:eastAsia="Arial" w:hAnsi="Arial" w:cs="Arial"/>
        </w:rPr>
        <w:t xml:space="preserve"> </w:t>
      </w:r>
      <w:r w:rsidR="000A09DF">
        <w:t>Логическа структура на базата данни</w:t>
      </w:r>
      <w:r w:rsidR="000A09DF">
        <w:rPr>
          <w:b w:val="0"/>
          <w:sz w:val="24"/>
        </w:rPr>
        <w:t xml:space="preserve"> </w:t>
      </w:r>
    </w:p>
    <w:p w:rsidR="00F57230" w:rsidRDefault="000A09DF" w:rsidP="00211601">
      <w:pPr>
        <w:spacing w:line="360" w:lineRule="auto"/>
        <w:ind w:left="567" w:right="844" w:firstLine="284"/>
      </w:pPr>
      <w:r>
        <w:t xml:space="preserve">База данни е структурирано множество от постоянна информация, съхранявана от компютърна програма. Терминът постоянен означава, че данните продължават да съществуват и след прекратяването на програмата или на потребителската сесия, която ги е създала. Релационна база данни е съвкупност от такава информация, съхранена в двумерни таблици. </w:t>
      </w:r>
    </w:p>
    <w:p w:rsidR="00DD45C8" w:rsidRDefault="000A09DF" w:rsidP="00211601">
      <w:pPr>
        <w:spacing w:line="360" w:lineRule="auto"/>
        <w:ind w:left="567" w:right="705" w:firstLine="284"/>
      </w:pPr>
      <w:r>
        <w:t>Базата данни на приложението съдържа общо 3 таблици. При проектирането на базата данни са взети под внимание правилата за нормализация. Въпреки това някои от таблиците са денормализирани с цел по-бързото генериране на нужния набор от данни. За да се изпълни изискването за минимален трафик между база</w:t>
      </w:r>
      <w:r w:rsidR="00A26887">
        <w:t xml:space="preserve">та данни и клиентското </w:t>
      </w:r>
      <w:r>
        <w:t>приложение, при обновяване на данните му трябва да се изпращат само новите данни, които са от значение за потребителите на приложението: за операторите– името им, за адрес на доставка – град и адрес, за избор на дестинация – име, за екипировка – име. За тази цел в таблиците, в които ще се съхраняват данни за оператори</w:t>
      </w:r>
      <w:r w:rsidR="00DD45C8">
        <w:t xml:space="preserve"> име, фамилия, описание, дата на вписване и година на вписване. </w:t>
      </w:r>
    </w:p>
    <w:p w:rsidR="00685955" w:rsidRDefault="00685955" w:rsidP="00211601">
      <w:pPr>
        <w:spacing w:line="360" w:lineRule="auto"/>
        <w:ind w:left="567" w:right="705" w:firstLine="284"/>
      </w:pPr>
    </w:p>
    <w:p w:rsidR="00685955" w:rsidRDefault="00685955" w:rsidP="00211601">
      <w:pPr>
        <w:spacing w:line="360" w:lineRule="auto"/>
        <w:ind w:left="567" w:right="705" w:firstLine="284"/>
      </w:pPr>
    </w:p>
    <w:p w:rsidR="00685955" w:rsidRDefault="00685955" w:rsidP="00211601">
      <w:pPr>
        <w:spacing w:line="360" w:lineRule="auto"/>
        <w:ind w:left="567" w:right="705" w:firstLine="284"/>
      </w:pPr>
    </w:p>
    <w:p w:rsidR="00685955" w:rsidRDefault="00685955" w:rsidP="00211601">
      <w:pPr>
        <w:spacing w:line="360" w:lineRule="auto"/>
        <w:ind w:left="567" w:right="705" w:firstLine="284"/>
      </w:pPr>
    </w:p>
    <w:p w:rsidR="00685955" w:rsidRDefault="00685955" w:rsidP="00211601">
      <w:pPr>
        <w:spacing w:line="360" w:lineRule="auto"/>
        <w:ind w:left="567" w:right="705" w:firstLine="284"/>
      </w:pPr>
    </w:p>
    <w:p w:rsidR="00685955" w:rsidRDefault="00685955" w:rsidP="00211601">
      <w:pPr>
        <w:spacing w:line="360" w:lineRule="auto"/>
        <w:ind w:left="567" w:right="705" w:firstLine="284"/>
      </w:pPr>
    </w:p>
    <w:p w:rsidR="00DD45C8" w:rsidRDefault="00A26887" w:rsidP="00211601">
      <w:pPr>
        <w:spacing w:line="360" w:lineRule="auto"/>
        <w:ind w:left="567" w:right="705" w:firstLine="284"/>
      </w:pPr>
      <w:r>
        <w:rPr>
          <w:noProof/>
        </w:rPr>
        <w:lastRenderedPageBreak/>
        <w:drawing>
          <wp:anchor distT="0" distB="0" distL="114300" distR="114300" simplePos="0" relativeHeight="251661312" behindDoc="1" locked="0" layoutInCell="1" allowOverlap="1">
            <wp:simplePos x="0" y="0"/>
            <wp:positionH relativeFrom="page">
              <wp:posOffset>2661285</wp:posOffset>
            </wp:positionH>
            <wp:positionV relativeFrom="paragraph">
              <wp:posOffset>122555</wp:posOffset>
            </wp:positionV>
            <wp:extent cx="2387600" cy="2208530"/>
            <wp:effectExtent l="0" t="0" r="0" b="1270"/>
            <wp:wrapTight wrapText="bothSides">
              <wp:wrapPolygon edited="0">
                <wp:start x="0" y="0"/>
                <wp:lineTo x="0" y="21426"/>
                <wp:lineTo x="21370" y="21426"/>
                <wp:lineTo x="21370" y="0"/>
                <wp:lineTo x="0" y="0"/>
              </wp:wrapPolygon>
            </wp:wrapTight>
            <wp:docPr id="133119" name="Picture 133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5000" t="20543" r="73960" b="44804"/>
                    <a:stretch/>
                  </pic:blipFill>
                  <pic:spPr bwMode="auto">
                    <a:xfrm>
                      <a:off x="0" y="0"/>
                      <a:ext cx="2387600" cy="2208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57230" w:rsidRDefault="000A09DF" w:rsidP="00211601">
      <w:pPr>
        <w:spacing w:after="58" w:line="360" w:lineRule="auto"/>
        <w:ind w:left="567" w:firstLine="284"/>
      </w:pPr>
      <w:r>
        <w:t xml:space="preserve"> </w:t>
      </w:r>
    </w:p>
    <w:p w:rsidR="00F57230" w:rsidRDefault="000A09DF" w:rsidP="00211601">
      <w:pPr>
        <w:pStyle w:val="Heading3"/>
        <w:tabs>
          <w:tab w:val="center" w:pos="1031"/>
          <w:tab w:val="center" w:pos="2174"/>
        </w:tabs>
        <w:spacing w:after="65" w:line="360" w:lineRule="auto"/>
        <w:ind w:left="567" w:right="0" w:firstLine="284"/>
        <w:jc w:val="both"/>
      </w:pPr>
      <w:r>
        <w:rPr>
          <w:rFonts w:ascii="Calibri" w:eastAsia="Calibri" w:hAnsi="Calibri" w:cs="Calibri"/>
          <w:i w:val="0"/>
          <w:sz w:val="22"/>
          <w:szCs w:val="22"/>
        </w:rPr>
        <w:tab/>
      </w:r>
      <w:r>
        <w:t xml:space="preserve"> </w:t>
      </w:r>
      <w:r>
        <w:tab/>
        <w:t xml:space="preserve"> </w:t>
      </w:r>
    </w:p>
    <w:p w:rsidR="00F57230" w:rsidRDefault="000A09DF" w:rsidP="00211601">
      <w:pPr>
        <w:spacing w:after="8" w:line="360" w:lineRule="auto"/>
        <w:ind w:left="567" w:firstLine="284"/>
      </w:pPr>
      <w:r>
        <w:rPr>
          <w:i/>
        </w:rPr>
        <w:t xml:space="preserve"> </w:t>
      </w:r>
    </w:p>
    <w:p w:rsidR="00A26887" w:rsidRDefault="000A09DF" w:rsidP="00211601">
      <w:pPr>
        <w:spacing w:after="0" w:line="360" w:lineRule="auto"/>
        <w:ind w:left="567" w:firstLine="284"/>
      </w:pPr>
      <w:r>
        <w:t xml:space="preserve"> </w:t>
      </w:r>
      <w:r>
        <w:tab/>
      </w:r>
      <w:r w:rsidR="00DD45C8">
        <w:t xml:space="preserve">                     </w:t>
      </w:r>
      <w:r>
        <w:t xml:space="preserve"> </w:t>
      </w:r>
    </w:p>
    <w:p w:rsidR="00A26887" w:rsidRDefault="00A26887" w:rsidP="00211601">
      <w:pPr>
        <w:spacing w:after="0" w:line="360" w:lineRule="auto"/>
        <w:ind w:left="567" w:firstLine="284"/>
      </w:pPr>
    </w:p>
    <w:p w:rsidR="00A26887" w:rsidRDefault="00A26887" w:rsidP="00211601">
      <w:pPr>
        <w:spacing w:after="0" w:line="360" w:lineRule="auto"/>
        <w:ind w:left="567" w:firstLine="284"/>
        <w:rPr>
          <w:i/>
        </w:rPr>
      </w:pPr>
    </w:p>
    <w:p w:rsidR="00685955" w:rsidRDefault="00A26887" w:rsidP="00211601">
      <w:pPr>
        <w:spacing w:after="0" w:line="360" w:lineRule="auto"/>
        <w:ind w:left="567" w:firstLine="284"/>
        <w:rPr>
          <w:i/>
        </w:rPr>
      </w:pPr>
      <w:r>
        <w:rPr>
          <w:i/>
        </w:rPr>
        <w:t xml:space="preserve">                          </w:t>
      </w:r>
      <w:r w:rsidR="00B9699B">
        <w:rPr>
          <w:i/>
        </w:rPr>
        <w:t xml:space="preserve">                  </w:t>
      </w:r>
    </w:p>
    <w:p w:rsidR="00685955" w:rsidRDefault="00B9699B" w:rsidP="00211601">
      <w:pPr>
        <w:spacing w:after="0" w:line="360" w:lineRule="auto"/>
        <w:ind w:left="567" w:firstLine="284"/>
        <w:rPr>
          <w:i/>
        </w:rPr>
      </w:pPr>
      <w:r>
        <w:rPr>
          <w:i/>
        </w:rPr>
        <w:t xml:space="preserve">     </w:t>
      </w:r>
    </w:p>
    <w:p w:rsidR="00A26887" w:rsidRDefault="00685955" w:rsidP="00685955">
      <w:pPr>
        <w:spacing w:after="0" w:line="360" w:lineRule="auto"/>
        <w:ind w:left="567" w:firstLine="284"/>
        <w:rPr>
          <w:i/>
        </w:rPr>
      </w:pPr>
      <w:r>
        <w:rPr>
          <w:i/>
          <w:lang w:val="en-US"/>
        </w:rPr>
        <w:t xml:space="preserve">                                      </w:t>
      </w:r>
      <w:r w:rsidR="00BA424C">
        <w:rPr>
          <w:i/>
        </w:rPr>
        <w:t>фиг. 27</w:t>
      </w:r>
      <w:r w:rsidR="00A26887">
        <w:rPr>
          <w:i/>
        </w:rPr>
        <w:t xml:space="preserve"> Структура на база данни</w:t>
      </w:r>
    </w:p>
    <w:p w:rsidR="00685955" w:rsidRDefault="00685955" w:rsidP="00211601">
      <w:pPr>
        <w:spacing w:after="0" w:line="360" w:lineRule="auto"/>
        <w:ind w:left="567" w:firstLine="284"/>
        <w:rPr>
          <w:i/>
        </w:rPr>
      </w:pPr>
    </w:p>
    <w:p w:rsidR="00685955" w:rsidRDefault="00685955" w:rsidP="00211601">
      <w:pPr>
        <w:spacing w:after="0" w:line="360" w:lineRule="auto"/>
        <w:ind w:left="567" w:firstLine="284"/>
        <w:rPr>
          <w:i/>
        </w:rPr>
      </w:pPr>
    </w:p>
    <w:p w:rsidR="002418EF" w:rsidRDefault="00FB33F5" w:rsidP="00211601">
      <w:pPr>
        <w:spacing w:after="0" w:line="360" w:lineRule="auto"/>
        <w:ind w:left="567" w:firstLine="284"/>
        <w:rPr>
          <w:i/>
        </w:rPr>
      </w:pPr>
      <w:r>
        <w:rPr>
          <w:noProof/>
        </w:rPr>
        <w:drawing>
          <wp:anchor distT="0" distB="0" distL="114300" distR="114300" simplePos="0" relativeHeight="251668480" behindDoc="1" locked="0" layoutInCell="1" allowOverlap="1">
            <wp:simplePos x="0" y="0"/>
            <wp:positionH relativeFrom="column">
              <wp:posOffset>1117638</wp:posOffset>
            </wp:positionH>
            <wp:positionV relativeFrom="paragraph">
              <wp:posOffset>167005</wp:posOffset>
            </wp:positionV>
            <wp:extent cx="4541520" cy="1874520"/>
            <wp:effectExtent l="0" t="0" r="0" b="0"/>
            <wp:wrapTight wrapText="bothSides">
              <wp:wrapPolygon edited="0">
                <wp:start x="0" y="0"/>
                <wp:lineTo x="0" y="21293"/>
                <wp:lineTo x="21473" y="21293"/>
                <wp:lineTo x="21473" y="0"/>
                <wp:lineTo x="0" y="0"/>
              </wp:wrapPolygon>
            </wp:wrapTight>
            <wp:docPr id="133116" name="Picture 133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t="26714" r="28956" b="21131"/>
                    <a:stretch/>
                  </pic:blipFill>
                  <pic:spPr bwMode="auto">
                    <a:xfrm>
                      <a:off x="0" y="0"/>
                      <a:ext cx="4541520" cy="1874520"/>
                    </a:xfrm>
                    <a:prstGeom prst="rect">
                      <a:avLst/>
                    </a:prstGeom>
                    <a:ln>
                      <a:noFill/>
                    </a:ln>
                    <a:extLst>
                      <a:ext uri="{53640926-AAD7-44D8-BBD7-CCE9431645EC}">
                        <a14:shadowObscured xmlns:a14="http://schemas.microsoft.com/office/drawing/2010/main"/>
                      </a:ext>
                    </a:extLst>
                  </pic:spPr>
                </pic:pic>
              </a:graphicData>
            </a:graphic>
          </wp:anchor>
        </w:drawing>
      </w:r>
    </w:p>
    <w:p w:rsidR="002418EF" w:rsidRDefault="002418EF" w:rsidP="00211601">
      <w:pPr>
        <w:spacing w:after="0" w:line="360" w:lineRule="auto"/>
        <w:ind w:left="567" w:firstLine="284"/>
        <w:rPr>
          <w:i/>
        </w:rPr>
      </w:pPr>
    </w:p>
    <w:p w:rsidR="002418EF" w:rsidRDefault="002418EF" w:rsidP="00211601">
      <w:pPr>
        <w:spacing w:after="0" w:line="360" w:lineRule="auto"/>
        <w:ind w:left="567" w:firstLine="284"/>
        <w:rPr>
          <w:i/>
        </w:rPr>
      </w:pPr>
    </w:p>
    <w:p w:rsidR="002418EF" w:rsidRDefault="002418EF" w:rsidP="00914933">
      <w:pPr>
        <w:spacing w:after="0" w:line="360" w:lineRule="auto"/>
        <w:ind w:left="567" w:firstLine="284"/>
        <w:jc w:val="center"/>
        <w:rPr>
          <w:i/>
        </w:rPr>
      </w:pPr>
    </w:p>
    <w:p w:rsidR="002418EF" w:rsidRDefault="002418EF" w:rsidP="00211601">
      <w:pPr>
        <w:spacing w:after="0" w:line="360" w:lineRule="auto"/>
        <w:ind w:left="567" w:firstLine="284"/>
        <w:rPr>
          <w:i/>
        </w:rPr>
      </w:pPr>
    </w:p>
    <w:p w:rsidR="002418EF" w:rsidRDefault="002418EF" w:rsidP="00211601">
      <w:pPr>
        <w:spacing w:after="0" w:line="360" w:lineRule="auto"/>
        <w:ind w:left="567" w:firstLine="284"/>
        <w:rPr>
          <w:i/>
        </w:rPr>
      </w:pPr>
    </w:p>
    <w:p w:rsidR="002418EF" w:rsidRDefault="002418EF" w:rsidP="00211601">
      <w:pPr>
        <w:spacing w:after="0" w:line="360" w:lineRule="auto"/>
        <w:ind w:left="567" w:firstLine="284"/>
        <w:rPr>
          <w:i/>
        </w:rPr>
      </w:pPr>
    </w:p>
    <w:p w:rsidR="002418EF" w:rsidRDefault="002418EF" w:rsidP="00211601">
      <w:pPr>
        <w:spacing w:after="0" w:line="360" w:lineRule="auto"/>
        <w:ind w:left="567" w:firstLine="284"/>
        <w:rPr>
          <w:i/>
        </w:rPr>
      </w:pPr>
    </w:p>
    <w:p w:rsidR="002418EF" w:rsidRDefault="002418EF" w:rsidP="00211601">
      <w:pPr>
        <w:spacing w:after="0" w:line="360" w:lineRule="auto"/>
        <w:ind w:left="567" w:firstLine="284"/>
        <w:rPr>
          <w:i/>
        </w:rPr>
      </w:pPr>
    </w:p>
    <w:p w:rsidR="002418EF" w:rsidRDefault="00BA424C" w:rsidP="00914933">
      <w:pPr>
        <w:spacing w:after="0" w:line="360" w:lineRule="auto"/>
        <w:ind w:left="567" w:firstLine="284"/>
        <w:jc w:val="center"/>
        <w:rPr>
          <w:i/>
        </w:rPr>
      </w:pPr>
      <w:r>
        <w:rPr>
          <w:i/>
        </w:rPr>
        <w:t>фиг. 28</w:t>
      </w:r>
      <w:r w:rsidR="002418EF">
        <w:rPr>
          <w:i/>
        </w:rPr>
        <w:t xml:space="preserve"> Код на администраторскиял панел на база данни</w:t>
      </w:r>
    </w:p>
    <w:p w:rsidR="002418EF" w:rsidRDefault="002418EF" w:rsidP="00211601">
      <w:pPr>
        <w:spacing w:after="0" w:line="360" w:lineRule="auto"/>
        <w:ind w:left="567" w:firstLine="284"/>
        <w:rPr>
          <w:i/>
        </w:rPr>
      </w:pPr>
    </w:p>
    <w:p w:rsidR="00211601" w:rsidRDefault="00211601" w:rsidP="00211601">
      <w:pPr>
        <w:spacing w:after="0" w:line="360" w:lineRule="auto"/>
        <w:ind w:left="567" w:firstLine="284"/>
        <w:rPr>
          <w:i/>
        </w:rPr>
      </w:pPr>
    </w:p>
    <w:p w:rsidR="00211601" w:rsidRDefault="00211601" w:rsidP="00211601">
      <w:pPr>
        <w:spacing w:after="0" w:line="360" w:lineRule="auto"/>
        <w:ind w:left="567" w:firstLine="284"/>
        <w:rPr>
          <w:i/>
        </w:rPr>
      </w:pPr>
    </w:p>
    <w:p w:rsidR="00211601" w:rsidRDefault="00211601" w:rsidP="00211601">
      <w:pPr>
        <w:spacing w:after="0" w:line="360" w:lineRule="auto"/>
        <w:ind w:left="567" w:firstLine="284"/>
        <w:rPr>
          <w:i/>
        </w:rPr>
      </w:pPr>
    </w:p>
    <w:p w:rsidR="00211601" w:rsidRDefault="00211601" w:rsidP="00211601">
      <w:pPr>
        <w:spacing w:after="0" w:line="360" w:lineRule="auto"/>
        <w:ind w:left="567" w:firstLine="284"/>
        <w:rPr>
          <w:i/>
        </w:rPr>
      </w:pPr>
    </w:p>
    <w:p w:rsidR="00211601" w:rsidRDefault="00211601" w:rsidP="00211601">
      <w:pPr>
        <w:spacing w:after="0" w:line="360" w:lineRule="auto"/>
        <w:ind w:left="567" w:firstLine="284"/>
        <w:rPr>
          <w:i/>
        </w:rPr>
      </w:pPr>
    </w:p>
    <w:p w:rsidR="00211601" w:rsidRDefault="00211601" w:rsidP="00211601">
      <w:pPr>
        <w:spacing w:after="0" w:line="360" w:lineRule="auto"/>
        <w:ind w:left="567" w:firstLine="284"/>
        <w:rPr>
          <w:i/>
        </w:rPr>
      </w:pPr>
    </w:p>
    <w:p w:rsidR="00211601" w:rsidRDefault="00211601" w:rsidP="00211601">
      <w:pPr>
        <w:spacing w:after="0" w:line="360" w:lineRule="auto"/>
        <w:ind w:left="567" w:firstLine="284"/>
        <w:rPr>
          <w:i/>
        </w:rPr>
      </w:pPr>
    </w:p>
    <w:p w:rsidR="00211601" w:rsidRDefault="00211601" w:rsidP="00211601">
      <w:pPr>
        <w:spacing w:after="0" w:line="360" w:lineRule="auto"/>
        <w:ind w:left="567" w:firstLine="284"/>
        <w:rPr>
          <w:i/>
        </w:rPr>
      </w:pPr>
    </w:p>
    <w:p w:rsidR="00211601" w:rsidRDefault="00211601" w:rsidP="00211601">
      <w:pPr>
        <w:spacing w:after="0" w:line="360" w:lineRule="auto"/>
        <w:ind w:left="567" w:firstLine="284"/>
        <w:rPr>
          <w:i/>
        </w:rPr>
      </w:pPr>
    </w:p>
    <w:p w:rsidR="00211601" w:rsidRDefault="00211601" w:rsidP="00211601">
      <w:pPr>
        <w:spacing w:after="0" w:line="360" w:lineRule="auto"/>
        <w:ind w:left="567" w:firstLine="284"/>
        <w:rPr>
          <w:i/>
        </w:rPr>
      </w:pPr>
    </w:p>
    <w:p w:rsidR="00211601" w:rsidRDefault="00211601" w:rsidP="00211601">
      <w:pPr>
        <w:spacing w:after="0" w:line="360" w:lineRule="auto"/>
        <w:ind w:left="567" w:firstLine="284"/>
        <w:rPr>
          <w:i/>
        </w:rPr>
      </w:pPr>
    </w:p>
    <w:p w:rsidR="00211601" w:rsidRDefault="00211601" w:rsidP="00211601">
      <w:pPr>
        <w:spacing w:after="0" w:line="360" w:lineRule="auto"/>
        <w:ind w:left="567" w:firstLine="284"/>
        <w:rPr>
          <w:i/>
        </w:rPr>
      </w:pPr>
    </w:p>
    <w:p w:rsidR="009C3286" w:rsidRDefault="006801C2" w:rsidP="00211601">
      <w:pPr>
        <w:pStyle w:val="Heading1"/>
        <w:spacing w:line="360" w:lineRule="auto"/>
        <w:ind w:left="567" w:right="0" w:firstLine="284"/>
      </w:pPr>
      <w:r>
        <w:rPr>
          <w:lang w:val="en-US"/>
        </w:rPr>
        <w:lastRenderedPageBreak/>
        <w:t>V</w:t>
      </w:r>
      <w:r w:rsidRPr="006801C2">
        <w:rPr>
          <w:lang w:val="ru-RU"/>
        </w:rPr>
        <w:t xml:space="preserve">. </w:t>
      </w:r>
      <w:r w:rsidR="009C3286">
        <w:t>Заключение</w:t>
      </w:r>
    </w:p>
    <w:p w:rsidR="009C3286" w:rsidRPr="00084D3F" w:rsidDel="00084D3F" w:rsidRDefault="009C3286" w:rsidP="00211601">
      <w:pPr>
        <w:pStyle w:val="Heading1"/>
        <w:spacing w:line="360" w:lineRule="auto"/>
        <w:ind w:left="567" w:right="711" w:firstLine="284"/>
        <w:rPr>
          <w:del w:id="304" w:author="STUDENTS-1409-8" w:date="2024-04-09T11:49:00Z"/>
          <w:b w:val="0"/>
          <w:sz w:val="24"/>
          <w:lang w:val="en-US"/>
          <w:rPrChange w:id="305" w:author="STUDENTS-1409-8" w:date="2024-04-09T11:49:00Z">
            <w:rPr>
              <w:del w:id="306" w:author="STUDENTS-1409-8" w:date="2024-04-09T11:49:00Z"/>
              <w:b w:val="0"/>
              <w:sz w:val="24"/>
            </w:rPr>
          </w:rPrChange>
        </w:rPr>
      </w:pPr>
      <w:r w:rsidRPr="009C3286">
        <w:rPr>
          <w:b w:val="0"/>
          <w:sz w:val="24"/>
        </w:rPr>
        <w:t>Приложимостта на програмата е разнообразна – както може да се ползва за малки</w:t>
      </w:r>
      <w:r w:rsidR="00CE7F25" w:rsidRPr="00CE7F25">
        <w:rPr>
          <w:b w:val="0"/>
          <w:sz w:val="24"/>
          <w:lang w:val="ru-RU"/>
        </w:rPr>
        <w:t xml:space="preserve"> </w:t>
      </w:r>
      <w:r w:rsidRPr="009C3286">
        <w:rPr>
          <w:b w:val="0"/>
          <w:sz w:val="24"/>
        </w:rPr>
        <w:t>фирми, в които има към 1000 потребителя, които ползват Exchange услугите, така и в</w:t>
      </w:r>
      <w:del w:id="307" w:author="STUDENTS-1409-8" w:date="2024-04-09T11:49:00Z">
        <w:r w:rsidRPr="009C3286" w:rsidDel="00084D3F">
          <w:rPr>
            <w:b w:val="0"/>
            <w:sz w:val="24"/>
          </w:rPr>
          <w:delText>ъв</w:delText>
        </w:r>
      </w:del>
      <w:ins w:id="308" w:author="STUDENTS-1409-8" w:date="2024-04-09T11:49:00Z">
        <w:r w:rsidR="00084D3F">
          <w:rPr>
            <w:b w:val="0"/>
            <w:sz w:val="24"/>
            <w:lang w:val="en-US"/>
          </w:rPr>
          <w:t xml:space="preserve"> </w:t>
        </w:r>
      </w:ins>
    </w:p>
    <w:p w:rsidR="009C3286" w:rsidRDefault="009C3286" w:rsidP="00084D3F">
      <w:pPr>
        <w:pStyle w:val="Heading1"/>
        <w:spacing w:line="360" w:lineRule="auto"/>
        <w:ind w:left="567" w:right="711" w:firstLine="284"/>
        <w:rPr>
          <w:b w:val="0"/>
          <w:sz w:val="24"/>
        </w:rPr>
        <w:pPrChange w:id="309" w:author="STUDENTS-1409-8" w:date="2024-04-09T11:49:00Z">
          <w:pPr>
            <w:pStyle w:val="Heading1"/>
            <w:spacing w:line="360" w:lineRule="auto"/>
            <w:ind w:left="567" w:right="711" w:firstLine="284"/>
          </w:pPr>
        </w:pPrChange>
      </w:pPr>
      <w:r w:rsidRPr="009C3286">
        <w:rPr>
          <w:b w:val="0"/>
          <w:sz w:val="24"/>
        </w:rPr>
        <w:t>корпоративни фирми, кои</w:t>
      </w:r>
      <w:r>
        <w:rPr>
          <w:b w:val="0"/>
          <w:sz w:val="24"/>
        </w:rPr>
        <w:t>то имат към няколко сайта с по 5</w:t>
      </w:r>
      <w:r w:rsidRPr="009C3286">
        <w:rPr>
          <w:b w:val="0"/>
          <w:sz w:val="24"/>
        </w:rPr>
        <w:t xml:space="preserve"> 000 потребителя. Скрипта</w:t>
      </w:r>
      <w:r w:rsidR="00CE7F25" w:rsidRPr="00CE7F25">
        <w:rPr>
          <w:b w:val="0"/>
          <w:sz w:val="24"/>
          <w:lang w:val="ru-RU"/>
        </w:rPr>
        <w:t xml:space="preserve"> </w:t>
      </w:r>
      <w:r w:rsidRPr="009C3286">
        <w:rPr>
          <w:b w:val="0"/>
          <w:sz w:val="24"/>
        </w:rPr>
        <w:t>на програмат може да се адаптира и редактира с изсискванията на клиента.</w:t>
      </w:r>
    </w:p>
    <w:p w:rsidR="009C3286" w:rsidRDefault="00962CC9" w:rsidP="00211601">
      <w:pPr>
        <w:ind w:left="567" w:right="711" w:firstLine="284"/>
      </w:pPr>
      <w:r w:rsidRPr="00962CC9">
        <w:rPr>
          <w:lang w:val="ru-RU"/>
        </w:rPr>
        <w:t xml:space="preserve">  </w:t>
      </w:r>
      <w:r w:rsidR="009C3286">
        <w:t>С</w:t>
      </w:r>
      <w:r w:rsidR="009C3286" w:rsidRPr="009C3286">
        <w:t>ъществува графичен интерфейс за възтановяване</w:t>
      </w:r>
      <w:r w:rsidR="009C3286">
        <w:t>.</w:t>
      </w:r>
    </w:p>
    <w:p w:rsidR="00CE7F25" w:rsidRDefault="00962CC9" w:rsidP="00211601">
      <w:pPr>
        <w:ind w:left="567" w:right="711" w:firstLine="284"/>
        <w:rPr>
          <w:lang w:val="ru-RU"/>
        </w:rPr>
      </w:pPr>
      <w:r w:rsidRPr="00962CC9">
        <w:rPr>
          <w:lang w:val="ru-RU"/>
        </w:rPr>
        <w:t xml:space="preserve"> </w:t>
      </w:r>
      <w:r>
        <w:t>Технологията е все още млада, но</w:t>
      </w:r>
      <w:r w:rsidRPr="00962CC9">
        <w:rPr>
          <w:lang w:val="ru-RU"/>
        </w:rPr>
        <w:t xml:space="preserve"> </w:t>
      </w:r>
      <w:r>
        <w:t>има потенциал за развитие и автоматизиране на живота на крайният</w:t>
      </w:r>
      <w:r w:rsidRPr="00962CC9">
        <w:rPr>
          <w:lang w:val="ru-RU"/>
        </w:rPr>
        <w:t xml:space="preserve"> </w:t>
      </w:r>
      <w:r>
        <w:t>потребител.</w:t>
      </w:r>
      <w:r w:rsidRPr="00CE7F25">
        <w:rPr>
          <w:lang w:val="ru-RU"/>
        </w:rPr>
        <w:t xml:space="preserve"> </w:t>
      </w:r>
    </w:p>
    <w:p w:rsidR="00CE7F25" w:rsidRDefault="00CE7F25" w:rsidP="00211601">
      <w:pPr>
        <w:ind w:left="567" w:right="711" w:firstLine="284"/>
        <w:rPr>
          <w:lang w:val="ru-RU"/>
        </w:rPr>
      </w:pPr>
      <w:r>
        <w:rPr>
          <w:lang w:val="ru-RU"/>
        </w:rPr>
        <w:t xml:space="preserve">Десктоп приложенията </w:t>
      </w:r>
      <w:r w:rsidRPr="00CE7F25">
        <w:rPr>
          <w:lang w:val="ru-RU"/>
        </w:rPr>
        <w:t>се предпочитат пред уеб приложенията, когато трябва да</w:t>
      </w:r>
      <w:r>
        <w:rPr>
          <w:lang w:val="ru-RU"/>
        </w:rPr>
        <w:t xml:space="preserve"> </w:t>
      </w:r>
      <w:r w:rsidRPr="00CE7F25">
        <w:rPr>
          <w:lang w:val="ru-RU"/>
        </w:rPr>
        <w:t>се предостави офлайн функционалност или интеграция със специализиран софтуер и хардуер. Те не са добро решение, когато целевите потребители са разнородн</w:t>
      </w:r>
      <w:r>
        <w:rPr>
          <w:lang w:val="ru-RU"/>
        </w:rPr>
        <w:t>а публика вън от организацията.</w:t>
      </w:r>
    </w:p>
    <w:p w:rsidR="00CE7F25" w:rsidRDefault="00CE7F25" w:rsidP="00211601">
      <w:pPr>
        <w:ind w:left="567" w:right="711" w:firstLine="284"/>
        <w:rPr>
          <w:lang w:val="ru-RU"/>
        </w:rPr>
      </w:pPr>
      <w:r w:rsidRPr="00CE7F25">
        <w:rPr>
          <w:lang w:val="ru-RU"/>
        </w:rPr>
        <w:t xml:space="preserve">Централен аспект на </w:t>
      </w:r>
      <w:r>
        <w:rPr>
          <w:lang w:val="ru-RU"/>
        </w:rPr>
        <w:t>приложението</w:t>
      </w:r>
      <w:r w:rsidRPr="00CE7F25">
        <w:rPr>
          <w:lang w:val="ru-RU"/>
        </w:rPr>
        <w:t xml:space="preserve"> се явяват данните и кеширането. За</w:t>
      </w:r>
      <w:r>
        <w:rPr>
          <w:lang w:val="ru-RU"/>
        </w:rPr>
        <w:t xml:space="preserve"> </w:t>
      </w:r>
      <w:r w:rsidRPr="00CE7F25">
        <w:rPr>
          <w:lang w:val="ru-RU"/>
        </w:rPr>
        <w:t>да бъде успешна имплементацията, проектирането трябва да им обърне</w:t>
      </w:r>
      <w:r>
        <w:rPr>
          <w:lang w:val="ru-RU"/>
        </w:rPr>
        <w:t xml:space="preserve"> </w:t>
      </w:r>
      <w:r w:rsidRPr="00CE7F25">
        <w:rPr>
          <w:lang w:val="ru-RU"/>
        </w:rPr>
        <w:t>сериозно внимание. Трябва да се реализира централизиран подход, чрез</w:t>
      </w:r>
      <w:r>
        <w:rPr>
          <w:lang w:val="ru-RU"/>
        </w:rPr>
        <w:t xml:space="preserve"> </w:t>
      </w:r>
      <w:r w:rsidRPr="00CE7F25">
        <w:rPr>
          <w:lang w:val="ru-RU"/>
        </w:rPr>
        <w:t>изграждането на кешираща инфраструктура. Тя трябва да поддържа техники за</w:t>
      </w:r>
      <w:r>
        <w:rPr>
          <w:lang w:val="ru-RU"/>
        </w:rPr>
        <w:t xml:space="preserve"> </w:t>
      </w:r>
      <w:r w:rsidRPr="00CE7F25">
        <w:rPr>
          <w:lang w:val="ru-RU"/>
        </w:rPr>
        <w:t>съхранение на данните, стратегии за загуба на давност и стратегии за</w:t>
      </w:r>
      <w:r>
        <w:rPr>
          <w:lang w:val="ru-RU"/>
        </w:rPr>
        <w:t xml:space="preserve"> </w:t>
      </w:r>
      <w:r w:rsidRPr="00CE7F25">
        <w:rPr>
          <w:lang w:val="ru-RU"/>
        </w:rPr>
        <w:t>изчистване на кеша.</w:t>
      </w:r>
    </w:p>
    <w:p w:rsidR="00CE7F25" w:rsidRDefault="00CE7F25" w:rsidP="00211601">
      <w:pPr>
        <w:ind w:left="567" w:right="711" w:firstLine="284"/>
        <w:rPr>
          <w:lang w:val="ru-RU"/>
        </w:rPr>
      </w:pPr>
      <w:r w:rsidRPr="00CE7F25">
        <w:rPr>
          <w:lang w:val="ru-RU"/>
        </w:rPr>
        <w:t>Данните са сравнително постоянни във времето или</w:t>
      </w:r>
      <w:r>
        <w:rPr>
          <w:lang w:val="ru-RU"/>
        </w:rPr>
        <w:t xml:space="preserve"> </w:t>
      </w:r>
      <w:r w:rsidRPr="00CE7F25">
        <w:rPr>
          <w:lang w:val="ru-RU"/>
        </w:rPr>
        <w:t>краткотрайни. Подходящо за краткотрайните данни е оптимистично</w:t>
      </w:r>
      <w:r>
        <w:rPr>
          <w:lang w:val="ru-RU"/>
        </w:rPr>
        <w:t xml:space="preserve"> п</w:t>
      </w:r>
      <w:r w:rsidRPr="00CE7F25">
        <w:rPr>
          <w:lang w:val="ru-RU"/>
        </w:rPr>
        <w:t>ротиводействащо кеширане за кратък период, а за данните само за четене,</w:t>
      </w:r>
      <w:r>
        <w:rPr>
          <w:lang w:val="ru-RU"/>
        </w:rPr>
        <w:t xml:space="preserve"> </w:t>
      </w:r>
      <w:r w:rsidRPr="00CE7F25">
        <w:rPr>
          <w:lang w:val="ru-RU"/>
        </w:rPr>
        <w:t>предварително дълготрайно кеширане.</w:t>
      </w:r>
    </w:p>
    <w:p w:rsidR="00962CC9" w:rsidRPr="00CE7F25" w:rsidRDefault="00CE7F25" w:rsidP="00211601">
      <w:pPr>
        <w:ind w:left="567" w:right="711" w:firstLine="284"/>
        <w:rPr>
          <w:lang w:val="ru-RU"/>
        </w:rPr>
      </w:pPr>
      <w:r w:rsidRPr="00CE7F25">
        <w:rPr>
          <w:lang w:val="ru-RU"/>
        </w:rPr>
        <w:t xml:space="preserve">Основните подходи при разработване на офлайн </w:t>
      </w:r>
      <w:r>
        <w:rPr>
          <w:lang w:val="ru-RU"/>
        </w:rPr>
        <w:t xml:space="preserve">десктоп приложения са два: </w:t>
      </w:r>
      <w:r w:rsidRPr="00CE7F25">
        <w:rPr>
          <w:lang w:val="ru-RU"/>
        </w:rPr>
        <w:t>базиран на данни и ориентиран към услуги. Подходът базиран на данни</w:t>
      </w:r>
      <w:r>
        <w:rPr>
          <w:lang w:val="ru-RU"/>
        </w:rPr>
        <w:t xml:space="preserve"> </w:t>
      </w:r>
      <w:r w:rsidRPr="00CE7F25">
        <w:rPr>
          <w:lang w:val="ru-RU"/>
        </w:rPr>
        <w:t>използва релационна база данни за поддържането на офлайн функционалността,</w:t>
      </w:r>
      <w:r>
        <w:rPr>
          <w:lang w:val="ru-RU"/>
        </w:rPr>
        <w:t xml:space="preserve"> </w:t>
      </w:r>
      <w:r w:rsidRPr="00CE7F25">
        <w:rPr>
          <w:lang w:val="ru-RU"/>
        </w:rPr>
        <w:t>синхронизирането, заключването и изглаждането на. Разработчикът е отговорен</w:t>
      </w:r>
      <w:r>
        <w:rPr>
          <w:lang w:val="ru-RU"/>
        </w:rPr>
        <w:t xml:space="preserve"> </w:t>
      </w:r>
      <w:r w:rsidRPr="00CE7F25">
        <w:rPr>
          <w:lang w:val="ru-RU"/>
        </w:rPr>
        <w:t>за дефиниране на бизнес правилата. При подхода ориентиран към услуги обаче,</w:t>
      </w:r>
      <w:r>
        <w:rPr>
          <w:lang w:val="ru-RU"/>
        </w:rPr>
        <w:t xml:space="preserve"> </w:t>
      </w:r>
      <w:r w:rsidRPr="00CE7F25">
        <w:rPr>
          <w:lang w:val="ru-RU"/>
        </w:rPr>
        <w:t>разработчикът трябва да се погрижи за много повече аспекти – реализиране на</w:t>
      </w:r>
      <w:r>
        <w:rPr>
          <w:lang w:val="ru-RU"/>
        </w:rPr>
        <w:t xml:space="preserve"> асинхронната комуникация и </w:t>
      </w:r>
      <w:r w:rsidRPr="00CE7F25">
        <w:rPr>
          <w:lang w:val="ru-RU"/>
        </w:rPr>
        <w:t>минимизиране на сложните мрежови</w:t>
      </w:r>
      <w:r>
        <w:rPr>
          <w:lang w:val="ru-RU"/>
        </w:rPr>
        <w:t xml:space="preserve"> </w:t>
      </w:r>
      <w:r w:rsidRPr="00CE7F25">
        <w:rPr>
          <w:lang w:val="ru-RU"/>
        </w:rPr>
        <w:t>взаимодействия</w:t>
      </w:r>
    </w:p>
    <w:p w:rsidR="009C3286" w:rsidRDefault="009C3286" w:rsidP="00211601">
      <w:pPr>
        <w:pStyle w:val="Heading1"/>
        <w:spacing w:line="360" w:lineRule="auto"/>
        <w:ind w:left="567" w:right="711" w:firstLine="284"/>
      </w:pPr>
    </w:p>
    <w:p w:rsidR="009C3286" w:rsidRDefault="009C3286" w:rsidP="00211601">
      <w:pPr>
        <w:pStyle w:val="Heading1"/>
        <w:spacing w:line="360" w:lineRule="auto"/>
        <w:ind w:left="567" w:right="711" w:firstLine="284"/>
      </w:pPr>
    </w:p>
    <w:p w:rsidR="007B3B42" w:rsidRDefault="007B3B42" w:rsidP="00211601">
      <w:pPr>
        <w:ind w:left="567" w:right="711" w:firstLine="284"/>
      </w:pPr>
    </w:p>
    <w:p w:rsidR="007B3B42" w:rsidRDefault="007B3B42" w:rsidP="00211601">
      <w:pPr>
        <w:ind w:left="567" w:right="711" w:firstLine="284"/>
      </w:pPr>
    </w:p>
    <w:p w:rsidR="007B3B42" w:rsidRDefault="007B3B42" w:rsidP="00211601">
      <w:pPr>
        <w:ind w:left="567" w:right="711" w:firstLine="284"/>
      </w:pPr>
    </w:p>
    <w:p w:rsidR="007B3B42" w:rsidRDefault="007B3B42" w:rsidP="00211601">
      <w:pPr>
        <w:ind w:left="567" w:firstLine="284"/>
      </w:pPr>
    </w:p>
    <w:p w:rsidR="007B3B42" w:rsidRDefault="007B3B42" w:rsidP="00211601">
      <w:pPr>
        <w:ind w:left="567" w:firstLine="284"/>
      </w:pPr>
    </w:p>
    <w:p w:rsidR="007B3B42" w:rsidRDefault="007B3B42" w:rsidP="00211601">
      <w:pPr>
        <w:ind w:left="567" w:firstLine="284"/>
      </w:pPr>
    </w:p>
    <w:p w:rsidR="007B3B42" w:rsidRDefault="007B3B42" w:rsidP="00211601">
      <w:pPr>
        <w:ind w:left="567" w:firstLine="284"/>
      </w:pPr>
    </w:p>
    <w:p w:rsidR="007B3B42" w:rsidRPr="007B3B42" w:rsidRDefault="007B3B42" w:rsidP="00211601">
      <w:pPr>
        <w:ind w:left="567" w:firstLine="284"/>
      </w:pPr>
    </w:p>
    <w:p w:rsidR="00716BCC" w:rsidRDefault="00716BCC" w:rsidP="00211601">
      <w:pPr>
        <w:pStyle w:val="Heading1"/>
        <w:spacing w:line="360" w:lineRule="auto"/>
        <w:ind w:left="567" w:right="0" w:firstLine="284"/>
        <w:rPr>
          <w:ins w:id="310" w:author="STUDENTS-1409-8" w:date="2024-04-09T11:51:00Z"/>
        </w:rPr>
      </w:pPr>
    </w:p>
    <w:p w:rsidR="00F57230" w:rsidRDefault="006D1877" w:rsidP="00211601">
      <w:pPr>
        <w:pStyle w:val="Heading1"/>
        <w:spacing w:line="360" w:lineRule="auto"/>
        <w:ind w:left="567" w:right="0" w:firstLine="284"/>
      </w:pPr>
      <w:ins w:id="311" w:author="STUDENTS-1409-8" w:date="2024-04-09T12:19:00Z">
        <w:r>
          <w:rPr>
            <w:lang w:val="en-US"/>
          </w:rPr>
          <w:t>VI</w:t>
        </w:r>
        <w:r>
          <w:t xml:space="preserve"> </w:t>
        </w:r>
      </w:ins>
      <w:r w:rsidR="000A09DF">
        <w:t xml:space="preserve">Използвана литература </w:t>
      </w:r>
    </w:p>
    <w:p w:rsidR="00211601" w:rsidRPr="00211601" w:rsidRDefault="00211601" w:rsidP="00211601"/>
    <w:p w:rsidR="00787DA0" w:rsidRPr="007B3B42" w:rsidRDefault="00787DA0" w:rsidP="00211601">
      <w:pPr>
        <w:pStyle w:val="ListParagraph"/>
        <w:numPr>
          <w:ilvl w:val="0"/>
          <w:numId w:val="15"/>
        </w:numPr>
        <w:spacing w:line="360" w:lineRule="auto"/>
        <w:ind w:left="567" w:right="286" w:firstLine="284"/>
        <w:jc w:val="both"/>
        <w:rPr>
          <w:rFonts w:ascii="Times New Roman" w:hAnsi="Times New Roman" w:cs="Times New Roman"/>
          <w:sz w:val="24"/>
          <w:szCs w:val="24"/>
          <w:lang w:val="ru-RU"/>
        </w:rPr>
      </w:pPr>
      <w:r w:rsidRPr="007B3B42">
        <w:rPr>
          <w:rFonts w:ascii="Times New Roman" w:hAnsi="Times New Roman" w:cs="Times New Roman"/>
          <w:sz w:val="24"/>
          <w:szCs w:val="24"/>
        </w:rPr>
        <w:t>Наков, С. и колектив, Програмиране за .Net Framework, том 2, Барс, 2007.</w:t>
      </w:r>
      <w:r w:rsidRPr="007B3B42">
        <w:rPr>
          <w:rFonts w:ascii="Times New Roman" w:hAnsi="Times New Roman" w:cs="Times New Roman"/>
          <w:sz w:val="24"/>
          <w:szCs w:val="24"/>
          <w:lang w:val="ru-RU"/>
        </w:rPr>
        <w:t xml:space="preserve"> </w:t>
      </w:r>
    </w:p>
    <w:p w:rsidR="00787DA0" w:rsidRPr="007B3B42" w:rsidRDefault="00787DA0" w:rsidP="00211601">
      <w:pPr>
        <w:pStyle w:val="ListParagraph"/>
        <w:numPr>
          <w:ilvl w:val="0"/>
          <w:numId w:val="15"/>
        </w:numPr>
        <w:spacing w:line="360" w:lineRule="auto"/>
        <w:ind w:left="567" w:right="286" w:firstLine="284"/>
        <w:jc w:val="both"/>
        <w:rPr>
          <w:rFonts w:ascii="Times New Roman" w:hAnsi="Times New Roman" w:cs="Times New Roman"/>
          <w:sz w:val="24"/>
          <w:szCs w:val="24"/>
        </w:rPr>
      </w:pPr>
      <w:r w:rsidRPr="007B3B42">
        <w:rPr>
          <w:rFonts w:ascii="Times New Roman" w:hAnsi="Times New Roman" w:cs="Times New Roman"/>
          <w:sz w:val="24"/>
          <w:szCs w:val="24"/>
        </w:rPr>
        <w:t>Гъров К., Ст. Анева, За задачите в модула “Събитийно програмиране с</w:t>
      </w:r>
      <w:r w:rsidRPr="007B3B42">
        <w:rPr>
          <w:rFonts w:ascii="Times New Roman" w:hAnsi="Times New Roman" w:cs="Times New Roman"/>
          <w:sz w:val="24"/>
          <w:szCs w:val="24"/>
          <w:lang w:val="ru-RU"/>
        </w:rPr>
        <w:t xml:space="preserve"> </w:t>
      </w:r>
      <w:r w:rsidRPr="007B3B42">
        <w:rPr>
          <w:rFonts w:ascii="Times New Roman" w:hAnsi="Times New Roman" w:cs="Times New Roman"/>
          <w:sz w:val="24"/>
          <w:szCs w:val="24"/>
        </w:rPr>
        <w:t>Visual Basic 6.0”. Задачи, реализиращи приложения за връзки с бази от</w:t>
      </w:r>
      <w:r w:rsidRPr="007B3B42">
        <w:rPr>
          <w:rFonts w:ascii="Times New Roman" w:hAnsi="Times New Roman" w:cs="Times New Roman"/>
          <w:sz w:val="24"/>
          <w:szCs w:val="24"/>
          <w:lang w:val="en-US"/>
        </w:rPr>
        <w:t xml:space="preserve"> </w:t>
      </w:r>
      <w:r w:rsidRPr="007B3B42">
        <w:rPr>
          <w:rFonts w:ascii="Times New Roman" w:hAnsi="Times New Roman" w:cs="Times New Roman"/>
          <w:sz w:val="24"/>
          <w:szCs w:val="24"/>
        </w:rPr>
        <w:t>данни. Задачи за приложения – тип меню, сп. “Математика и информатика”,</w:t>
      </w:r>
      <w:r w:rsidRPr="007B3B42">
        <w:rPr>
          <w:rFonts w:ascii="Times New Roman" w:hAnsi="Times New Roman" w:cs="Times New Roman"/>
          <w:sz w:val="24"/>
          <w:szCs w:val="24"/>
          <w:lang w:val="ru-RU"/>
        </w:rPr>
        <w:t xml:space="preserve"> </w:t>
      </w:r>
      <w:r w:rsidRPr="007B3B42">
        <w:rPr>
          <w:rFonts w:ascii="Times New Roman" w:hAnsi="Times New Roman" w:cs="Times New Roman"/>
          <w:sz w:val="24"/>
          <w:szCs w:val="24"/>
        </w:rPr>
        <w:t>приложение на кн. 3, 2004 г., стр. 1-20 (от приложението)</w:t>
      </w:r>
    </w:p>
    <w:p w:rsidR="00787DA0" w:rsidRPr="007B3B42" w:rsidRDefault="00787DA0" w:rsidP="00211601">
      <w:pPr>
        <w:pStyle w:val="ListParagraph"/>
        <w:numPr>
          <w:ilvl w:val="0"/>
          <w:numId w:val="15"/>
        </w:numPr>
        <w:spacing w:line="360" w:lineRule="auto"/>
        <w:ind w:left="567" w:right="286" w:firstLine="284"/>
        <w:jc w:val="both"/>
        <w:rPr>
          <w:rFonts w:ascii="Times New Roman" w:hAnsi="Times New Roman" w:cs="Times New Roman"/>
          <w:sz w:val="24"/>
          <w:szCs w:val="24"/>
        </w:rPr>
      </w:pPr>
      <w:r w:rsidRPr="007B3B42">
        <w:rPr>
          <w:rFonts w:ascii="Times New Roman" w:hAnsi="Times New Roman" w:cs="Times New Roman"/>
          <w:sz w:val="24"/>
          <w:szCs w:val="24"/>
        </w:rPr>
        <w:t>Гъров, К., Задачите в обучението по информатика и информационни</w:t>
      </w:r>
      <w:r w:rsidRPr="007B3B42">
        <w:rPr>
          <w:rFonts w:ascii="Times New Roman" w:hAnsi="Times New Roman" w:cs="Times New Roman"/>
          <w:sz w:val="24"/>
          <w:szCs w:val="24"/>
          <w:lang w:val="ru-RU"/>
        </w:rPr>
        <w:t xml:space="preserve"> </w:t>
      </w:r>
      <w:r w:rsidRPr="007B3B42">
        <w:rPr>
          <w:rFonts w:ascii="Times New Roman" w:hAnsi="Times New Roman" w:cs="Times New Roman"/>
          <w:sz w:val="24"/>
          <w:szCs w:val="24"/>
        </w:rPr>
        <w:t>технологии, Сборник доклади на Национална конференция</w:t>
      </w:r>
      <w:r w:rsidRPr="007B3B42">
        <w:rPr>
          <w:rFonts w:ascii="Times New Roman" w:hAnsi="Times New Roman" w:cs="Times New Roman"/>
          <w:sz w:val="24"/>
          <w:szCs w:val="24"/>
          <w:lang w:val="ru-RU"/>
        </w:rPr>
        <w:t xml:space="preserve"> </w:t>
      </w:r>
      <w:r w:rsidRPr="007B3B42">
        <w:rPr>
          <w:rFonts w:ascii="Times New Roman" w:hAnsi="Times New Roman" w:cs="Times New Roman"/>
          <w:sz w:val="24"/>
          <w:szCs w:val="24"/>
        </w:rPr>
        <w:t>„Образованието в информационното общество”, Пловдив, 27-28.05.2010,</w:t>
      </w:r>
      <w:r w:rsidR="007B3B42" w:rsidRPr="007B3B42">
        <w:rPr>
          <w:rFonts w:ascii="Times New Roman" w:hAnsi="Times New Roman" w:cs="Times New Roman"/>
          <w:sz w:val="24"/>
          <w:szCs w:val="24"/>
          <w:lang w:val="ru-RU"/>
        </w:rPr>
        <w:t xml:space="preserve"> </w:t>
      </w:r>
      <w:r w:rsidRPr="007B3B42">
        <w:rPr>
          <w:rFonts w:ascii="Times New Roman" w:hAnsi="Times New Roman" w:cs="Times New Roman"/>
          <w:sz w:val="24"/>
          <w:szCs w:val="24"/>
        </w:rPr>
        <w:t>95-101.</w:t>
      </w:r>
    </w:p>
    <w:p w:rsidR="00F57230" w:rsidRPr="007B3B42" w:rsidRDefault="00787DA0" w:rsidP="00211601">
      <w:pPr>
        <w:pStyle w:val="ListParagraph"/>
        <w:numPr>
          <w:ilvl w:val="0"/>
          <w:numId w:val="15"/>
        </w:numPr>
        <w:spacing w:line="360" w:lineRule="auto"/>
        <w:ind w:left="567" w:right="286" w:firstLine="284"/>
        <w:jc w:val="both"/>
        <w:rPr>
          <w:rFonts w:ascii="Times New Roman" w:hAnsi="Times New Roman" w:cs="Times New Roman"/>
          <w:sz w:val="24"/>
          <w:szCs w:val="24"/>
        </w:rPr>
      </w:pPr>
      <w:r w:rsidRPr="007B3B42">
        <w:rPr>
          <w:rFonts w:ascii="Times New Roman" w:hAnsi="Times New Roman" w:cs="Times New Roman"/>
          <w:sz w:val="24"/>
          <w:szCs w:val="24"/>
        </w:rPr>
        <w:t>Iliev, A., N. Kyurkchiev, Nontrivial Methods in Numerical Analysis: Selected</w:t>
      </w:r>
      <w:r w:rsidR="007B3B42" w:rsidRPr="007B3B42">
        <w:rPr>
          <w:rFonts w:ascii="Times New Roman" w:hAnsi="Times New Roman" w:cs="Times New Roman"/>
          <w:sz w:val="24"/>
          <w:szCs w:val="24"/>
          <w:lang w:val="en-US"/>
        </w:rPr>
        <w:t xml:space="preserve"> </w:t>
      </w:r>
      <w:r w:rsidRPr="007B3B42">
        <w:rPr>
          <w:rFonts w:ascii="Times New Roman" w:hAnsi="Times New Roman" w:cs="Times New Roman"/>
          <w:sz w:val="24"/>
          <w:szCs w:val="24"/>
        </w:rPr>
        <w:t>Topics in Numerical Analysis, LAP LAMBERT Academic Publishing GmbH &amp;</w:t>
      </w:r>
      <w:r w:rsidR="007B3B42" w:rsidRPr="007B3B42">
        <w:rPr>
          <w:rFonts w:ascii="Times New Roman" w:hAnsi="Times New Roman" w:cs="Times New Roman"/>
          <w:sz w:val="24"/>
          <w:szCs w:val="24"/>
          <w:lang w:val="en-US"/>
        </w:rPr>
        <w:t xml:space="preserve"> </w:t>
      </w:r>
      <w:r w:rsidRPr="007B3B42">
        <w:rPr>
          <w:rFonts w:ascii="Times New Roman" w:hAnsi="Times New Roman" w:cs="Times New Roman"/>
          <w:sz w:val="24"/>
          <w:szCs w:val="24"/>
        </w:rPr>
        <w:t>Co. KG, Saarbrucken (2010).</w:t>
      </w:r>
    </w:p>
    <w:p w:rsidR="00F57230" w:rsidRDefault="000A09DF" w:rsidP="00211601">
      <w:pPr>
        <w:spacing w:after="17" w:line="360" w:lineRule="auto"/>
        <w:ind w:left="567" w:right="286" w:firstLine="284"/>
      </w:pPr>
      <w:r>
        <w:t xml:space="preserve"> </w:t>
      </w:r>
    </w:p>
    <w:sectPr w:rsidR="00F57230" w:rsidSect="00BE600C">
      <w:footerReference w:type="even" r:id="rId40"/>
      <w:footerReference w:type="default" r:id="rId41"/>
      <w:footerReference w:type="first" r:id="rId42"/>
      <w:pgSz w:w="11904" w:h="16838"/>
      <w:pgMar w:top="709" w:right="704" w:bottom="708" w:left="1133" w:header="708" w:footer="708" w:gutter="0"/>
      <w:pgNumType w:start="5"/>
      <w:cols w:space="708"/>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B6C2A" w:rsidRDefault="005B6C2A">
      <w:pPr>
        <w:spacing w:after="0" w:line="240" w:lineRule="auto"/>
      </w:pPr>
      <w:r>
        <w:separator/>
      </w:r>
    </w:p>
  </w:endnote>
  <w:endnote w:type="continuationSeparator" w:id="0">
    <w:p w:rsidR="005B6C2A" w:rsidRDefault="005B6C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CC"/>
    <w:family w:val="roman"/>
    <w:pitch w:val="variable"/>
    <w:sig w:usb0="00000287" w:usb1="00000000" w:usb2="00000000" w:usb3="00000000" w:csb0="0000009F" w:csb1="00000000"/>
  </w:font>
  <w:font w:name="Arial">
    <w:panose1 w:val="020B0604020202020204"/>
    <w:charset w:val="CC"/>
    <w:family w:val="swiss"/>
    <w:pitch w:val="variable"/>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6BCC" w:rsidRDefault="00716BCC">
    <w:pPr>
      <w:spacing w:after="0" w:line="259" w:lineRule="auto"/>
      <w:ind w:left="0" w:right="709" w:firstLine="0"/>
      <w:jc w:val="right"/>
    </w:pPr>
    <w:r>
      <w:fldChar w:fldCharType="begin"/>
    </w:r>
    <w:r>
      <w:instrText>PAGE</w:instrText>
    </w:r>
    <w:r>
      <w:fldChar w:fldCharType="end"/>
    </w:r>
    <w:r>
      <w:rPr>
        <w:rFonts w:ascii="Tahoma" w:eastAsia="Tahoma" w:hAnsi="Tahoma" w:cs="Tahoma"/>
        <w:sz w:val="20"/>
        <w:szCs w:val="20"/>
      </w:rPr>
      <w:t xml:space="preserve"> </w:t>
    </w:r>
  </w:p>
  <w:p w:rsidR="00716BCC" w:rsidRDefault="00716BCC">
    <w:pPr>
      <w:spacing w:after="0" w:line="259" w:lineRule="auto"/>
      <w:ind w:firstLine="0"/>
      <w:jc w:val="left"/>
    </w:pPr>
    <w:r>
      <w:rPr>
        <w:rFonts w:ascii="Tahoma" w:eastAsia="Tahoma" w:hAnsi="Tahoma" w:cs="Tahoma"/>
        <w:sz w:val="20"/>
        <w:szCs w:val="20"/>
      </w:rP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6BCC" w:rsidRDefault="00716BCC">
    <w:pPr>
      <w:spacing w:after="0" w:line="259" w:lineRule="auto"/>
      <w:ind w:left="0" w:right="709" w:firstLine="0"/>
      <w:jc w:val="right"/>
    </w:pPr>
    <w:r>
      <w:fldChar w:fldCharType="begin"/>
    </w:r>
    <w:r>
      <w:instrText>PAGE</w:instrText>
    </w:r>
    <w:r>
      <w:fldChar w:fldCharType="separate"/>
    </w:r>
    <w:r w:rsidR="00067BB5">
      <w:rPr>
        <w:noProof/>
      </w:rPr>
      <w:t>8</w:t>
    </w:r>
    <w:r>
      <w:fldChar w:fldCharType="end"/>
    </w:r>
    <w:r>
      <w:rPr>
        <w:rFonts w:ascii="Tahoma" w:eastAsia="Tahoma" w:hAnsi="Tahoma" w:cs="Tahoma"/>
        <w:sz w:val="20"/>
        <w:szCs w:val="20"/>
      </w:rPr>
      <w:t xml:space="preserve"> </w:t>
    </w:r>
  </w:p>
  <w:p w:rsidR="00716BCC" w:rsidRDefault="00716BCC">
    <w:pPr>
      <w:spacing w:after="0" w:line="259" w:lineRule="auto"/>
      <w:ind w:firstLine="0"/>
      <w:jc w:val="left"/>
    </w:pPr>
    <w:r>
      <w:rPr>
        <w:rFonts w:ascii="Tahoma" w:eastAsia="Tahoma" w:hAnsi="Tahoma" w:cs="Tahoma"/>
        <w:sz w:val="20"/>
        <w:szCs w:val="20"/>
      </w:rPr>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ustomXmlInsRangeStart w:id="312" w:author="STUDENTS-1409-8" w:date="2024-04-09T11:39:00Z"/>
  <w:sdt>
    <w:sdtPr>
      <w:id w:val="-1634404683"/>
      <w:docPartObj>
        <w:docPartGallery w:val="Page Numbers (Bottom of Page)"/>
        <w:docPartUnique/>
      </w:docPartObj>
    </w:sdtPr>
    <w:sdtEndPr>
      <w:rPr>
        <w:noProof/>
      </w:rPr>
    </w:sdtEndPr>
    <w:sdtContent>
      <w:customXmlInsRangeEnd w:id="312"/>
      <w:p w:rsidR="00716BCC" w:rsidRDefault="00716BCC">
        <w:pPr>
          <w:pStyle w:val="Footer"/>
          <w:jc w:val="right"/>
          <w:rPr>
            <w:ins w:id="313" w:author="STUDENTS-1409-8" w:date="2024-04-09T11:39:00Z"/>
          </w:rPr>
        </w:pPr>
        <w:ins w:id="314" w:author="STUDENTS-1409-8" w:date="2024-04-09T11:39:00Z">
          <w:r>
            <w:fldChar w:fldCharType="begin"/>
          </w:r>
          <w:r>
            <w:instrText xml:space="preserve"> PAGE   \* MERGEFORMAT </w:instrText>
          </w:r>
          <w:r>
            <w:fldChar w:fldCharType="separate"/>
          </w:r>
        </w:ins>
        <w:r w:rsidR="00301F93">
          <w:rPr>
            <w:noProof/>
          </w:rPr>
          <w:t>5</w:t>
        </w:r>
        <w:ins w:id="315" w:author="STUDENTS-1409-8" w:date="2024-04-09T11:39:00Z">
          <w:r>
            <w:rPr>
              <w:noProof/>
            </w:rPr>
            <w:fldChar w:fldCharType="end"/>
          </w:r>
        </w:ins>
      </w:p>
      <w:customXmlInsRangeStart w:id="316" w:author="STUDENTS-1409-8" w:date="2024-04-09T11:39:00Z"/>
    </w:sdtContent>
  </w:sdt>
  <w:customXmlInsRangeEnd w:id="316"/>
  <w:p w:rsidR="00716BCC" w:rsidRDefault="00716BCC">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B6C2A" w:rsidRDefault="005B6C2A">
      <w:pPr>
        <w:spacing w:after="0" w:line="240" w:lineRule="auto"/>
      </w:pPr>
      <w:r>
        <w:separator/>
      </w:r>
    </w:p>
  </w:footnote>
  <w:footnote w:type="continuationSeparator" w:id="0">
    <w:p w:rsidR="005B6C2A" w:rsidRDefault="005B6C2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3" type="#_x0000_t75" style="width:10.75pt;height:10.75pt" o:bullet="t">
        <v:imagedata r:id="rId1" o:title="msoB9E8"/>
      </v:shape>
    </w:pict>
  </w:numPicBullet>
  <w:abstractNum w:abstractNumId="0" w15:restartNumberingAfterBreak="0">
    <w:nsid w:val="05BC1A4A"/>
    <w:multiLevelType w:val="hybridMultilevel"/>
    <w:tmpl w:val="7E52B49A"/>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 w15:restartNumberingAfterBreak="0">
    <w:nsid w:val="07197A01"/>
    <w:multiLevelType w:val="multilevel"/>
    <w:tmpl w:val="AB00B6A6"/>
    <w:lvl w:ilvl="0">
      <w:start w:val="1"/>
      <w:numFmt w:val="decimal"/>
      <w:lvlText w:val="%1."/>
      <w:lvlJc w:val="left"/>
      <w:pPr>
        <w:ind w:left="1844" w:hanging="1844"/>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lowerLetter"/>
      <w:lvlText w:val="%2"/>
      <w:lvlJc w:val="left"/>
      <w:pPr>
        <w:ind w:left="2213" w:hanging="2213"/>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2933" w:hanging="2933"/>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3653" w:hanging="3653"/>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4373" w:hanging="4373"/>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5093" w:hanging="5093"/>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5813" w:hanging="5813"/>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6533" w:hanging="6533"/>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7253" w:hanging="7253"/>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2" w15:restartNumberingAfterBreak="0">
    <w:nsid w:val="0DD26F98"/>
    <w:multiLevelType w:val="multilevel"/>
    <w:tmpl w:val="EE468C9E"/>
    <w:lvl w:ilvl="0">
      <w:start w:val="1"/>
      <w:numFmt w:val="decimal"/>
      <w:lvlText w:val="%1."/>
      <w:lvlJc w:val="left"/>
      <w:pPr>
        <w:ind w:left="1844" w:hanging="1844"/>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lowerLetter"/>
      <w:lvlText w:val="%2"/>
      <w:lvlJc w:val="left"/>
      <w:pPr>
        <w:ind w:left="2213" w:hanging="2213"/>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2933" w:hanging="2933"/>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3653" w:hanging="3653"/>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4373" w:hanging="4373"/>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5093" w:hanging="5093"/>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5813" w:hanging="5813"/>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6533" w:hanging="6533"/>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7253" w:hanging="7253"/>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3" w15:restartNumberingAfterBreak="0">
    <w:nsid w:val="24766EA7"/>
    <w:multiLevelType w:val="multilevel"/>
    <w:tmpl w:val="B532F6E6"/>
    <w:lvl w:ilvl="0">
      <w:start w:val="1"/>
      <w:numFmt w:val="decimal"/>
      <w:lvlText w:val="%1."/>
      <w:lvlJc w:val="left"/>
      <w:pPr>
        <w:ind w:left="450" w:hanging="450"/>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4" w15:restartNumberingAfterBreak="0">
    <w:nsid w:val="284049C0"/>
    <w:multiLevelType w:val="multilevel"/>
    <w:tmpl w:val="FE3C0304"/>
    <w:lvl w:ilvl="0">
      <w:start w:val="1"/>
      <w:numFmt w:val="decimal"/>
      <w:lvlText w:val="%1."/>
      <w:lvlJc w:val="left"/>
      <w:pPr>
        <w:ind w:left="375" w:hanging="375"/>
      </w:pPr>
      <w:rPr>
        <w:rFonts w:hint="default"/>
      </w:rPr>
    </w:lvl>
    <w:lvl w:ilvl="1">
      <w:start w:val="1"/>
      <w:numFmt w:val="decimal"/>
      <w:lvlText w:val="%1.%2-"/>
      <w:lvlJc w:val="left"/>
      <w:pPr>
        <w:ind w:left="1007" w:hanging="720"/>
      </w:pPr>
      <w:rPr>
        <w:rFonts w:hint="default"/>
      </w:rPr>
    </w:lvl>
    <w:lvl w:ilvl="2">
      <w:start w:val="1"/>
      <w:numFmt w:val="decimal"/>
      <w:lvlText w:val="%1.%2-%3."/>
      <w:lvlJc w:val="left"/>
      <w:pPr>
        <w:ind w:left="1294" w:hanging="720"/>
      </w:pPr>
      <w:rPr>
        <w:rFonts w:hint="default"/>
      </w:rPr>
    </w:lvl>
    <w:lvl w:ilvl="3">
      <w:start w:val="1"/>
      <w:numFmt w:val="decimal"/>
      <w:lvlText w:val="%1.%2-%3.%4."/>
      <w:lvlJc w:val="left"/>
      <w:pPr>
        <w:ind w:left="1941" w:hanging="1080"/>
      </w:pPr>
      <w:rPr>
        <w:rFonts w:hint="default"/>
      </w:rPr>
    </w:lvl>
    <w:lvl w:ilvl="4">
      <w:start w:val="1"/>
      <w:numFmt w:val="decimal"/>
      <w:lvlText w:val="%1.%2-%3.%4.%5."/>
      <w:lvlJc w:val="left"/>
      <w:pPr>
        <w:ind w:left="2228" w:hanging="1080"/>
      </w:pPr>
      <w:rPr>
        <w:rFonts w:hint="default"/>
      </w:rPr>
    </w:lvl>
    <w:lvl w:ilvl="5">
      <w:start w:val="1"/>
      <w:numFmt w:val="decimal"/>
      <w:lvlText w:val="%1.%2-%3.%4.%5.%6."/>
      <w:lvlJc w:val="left"/>
      <w:pPr>
        <w:ind w:left="2875" w:hanging="1440"/>
      </w:pPr>
      <w:rPr>
        <w:rFonts w:hint="default"/>
      </w:rPr>
    </w:lvl>
    <w:lvl w:ilvl="6">
      <w:start w:val="1"/>
      <w:numFmt w:val="decimal"/>
      <w:lvlText w:val="%1.%2-%3.%4.%5.%6.%7."/>
      <w:lvlJc w:val="left"/>
      <w:pPr>
        <w:ind w:left="3162" w:hanging="1440"/>
      </w:pPr>
      <w:rPr>
        <w:rFonts w:hint="default"/>
      </w:rPr>
    </w:lvl>
    <w:lvl w:ilvl="7">
      <w:start w:val="1"/>
      <w:numFmt w:val="decimal"/>
      <w:lvlText w:val="%1.%2-%3.%4.%5.%6.%7.%8."/>
      <w:lvlJc w:val="left"/>
      <w:pPr>
        <w:ind w:left="3809" w:hanging="1800"/>
      </w:pPr>
      <w:rPr>
        <w:rFonts w:hint="default"/>
      </w:rPr>
    </w:lvl>
    <w:lvl w:ilvl="8">
      <w:start w:val="1"/>
      <w:numFmt w:val="decimal"/>
      <w:lvlText w:val="%1.%2-%3.%4.%5.%6.%7.%8.%9."/>
      <w:lvlJc w:val="left"/>
      <w:pPr>
        <w:ind w:left="4096" w:hanging="1800"/>
      </w:pPr>
      <w:rPr>
        <w:rFonts w:hint="default"/>
      </w:rPr>
    </w:lvl>
  </w:abstractNum>
  <w:abstractNum w:abstractNumId="5" w15:restartNumberingAfterBreak="0">
    <w:nsid w:val="2C0C076D"/>
    <w:multiLevelType w:val="multilevel"/>
    <w:tmpl w:val="05D044A6"/>
    <w:lvl w:ilvl="0">
      <w:start w:val="1"/>
      <w:numFmt w:val="decimal"/>
      <w:lvlText w:val="%1."/>
      <w:lvlJc w:val="left"/>
      <w:pPr>
        <w:ind w:left="1844" w:hanging="1844"/>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lowerLetter"/>
      <w:lvlText w:val="%2"/>
      <w:lvlJc w:val="left"/>
      <w:pPr>
        <w:ind w:left="2213" w:hanging="2213"/>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2933" w:hanging="2933"/>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3653" w:hanging="3653"/>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4373" w:hanging="4373"/>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5093" w:hanging="5093"/>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5813" w:hanging="5813"/>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6533" w:hanging="6533"/>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7253" w:hanging="7253"/>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6" w15:restartNumberingAfterBreak="0">
    <w:nsid w:val="37532E3A"/>
    <w:multiLevelType w:val="multilevel"/>
    <w:tmpl w:val="6ED09360"/>
    <w:lvl w:ilvl="0">
      <w:start w:val="2"/>
      <w:numFmt w:val="upperRoman"/>
      <w:lvlText w:val="%1."/>
      <w:lvlJc w:val="left"/>
      <w:pPr>
        <w:ind w:left="1287" w:hanging="72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7" w15:restartNumberingAfterBreak="0">
    <w:nsid w:val="381F34AB"/>
    <w:multiLevelType w:val="multilevel"/>
    <w:tmpl w:val="7CC89772"/>
    <w:lvl w:ilvl="0">
      <w:start w:val="1"/>
      <w:numFmt w:val="bullet"/>
      <w:lvlText w:val="●"/>
      <w:lvlJc w:val="left"/>
      <w:pPr>
        <w:ind w:left="1709" w:hanging="1709"/>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bullet"/>
      <w:lvlText w:val="o"/>
      <w:lvlJc w:val="left"/>
      <w:pPr>
        <w:ind w:left="2506" w:hanging="2506"/>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bullet"/>
      <w:lvlText w:val="▪"/>
      <w:lvlJc w:val="left"/>
      <w:pPr>
        <w:ind w:left="3226" w:hanging="3226"/>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bullet"/>
      <w:lvlText w:val="•"/>
      <w:lvlJc w:val="left"/>
      <w:pPr>
        <w:ind w:left="3946" w:hanging="3946"/>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bullet"/>
      <w:lvlText w:val="o"/>
      <w:lvlJc w:val="left"/>
      <w:pPr>
        <w:ind w:left="4666" w:hanging="4666"/>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bullet"/>
      <w:lvlText w:val="▪"/>
      <w:lvlJc w:val="left"/>
      <w:pPr>
        <w:ind w:left="5386" w:hanging="5386"/>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bullet"/>
      <w:lvlText w:val="•"/>
      <w:lvlJc w:val="left"/>
      <w:pPr>
        <w:ind w:left="6106" w:hanging="6106"/>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bullet"/>
      <w:lvlText w:val="o"/>
      <w:lvlJc w:val="left"/>
      <w:pPr>
        <w:ind w:left="6826" w:hanging="6826"/>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bullet"/>
      <w:lvlText w:val="▪"/>
      <w:lvlJc w:val="left"/>
      <w:pPr>
        <w:ind w:left="7546" w:hanging="7546"/>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8" w15:restartNumberingAfterBreak="0">
    <w:nsid w:val="398B5B78"/>
    <w:multiLevelType w:val="multilevel"/>
    <w:tmpl w:val="9AD2E006"/>
    <w:lvl w:ilvl="0">
      <w:start w:val="1"/>
      <w:numFmt w:val="decimal"/>
      <w:lvlText w:val="%1."/>
      <w:lvlJc w:val="left"/>
      <w:pPr>
        <w:ind w:left="721" w:hanging="721"/>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lowerLetter"/>
      <w:lvlText w:val="%2"/>
      <w:lvlJc w:val="left"/>
      <w:pPr>
        <w:ind w:left="1440" w:hanging="1440"/>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2160" w:hanging="2160"/>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2880" w:hanging="2880"/>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3600" w:hanging="3600"/>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4320" w:hanging="4320"/>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5040" w:hanging="5040"/>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5760" w:hanging="5760"/>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6480" w:hanging="6480"/>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9" w15:restartNumberingAfterBreak="0">
    <w:nsid w:val="42696C46"/>
    <w:multiLevelType w:val="multilevel"/>
    <w:tmpl w:val="096A64C8"/>
    <w:lvl w:ilvl="0">
      <w:start w:val="1"/>
      <w:numFmt w:val="decimal"/>
      <w:lvlText w:val="%1."/>
      <w:lvlJc w:val="left"/>
      <w:pPr>
        <w:ind w:left="1844" w:hanging="1844"/>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lowerLetter"/>
      <w:lvlText w:val="%2"/>
      <w:lvlJc w:val="left"/>
      <w:pPr>
        <w:ind w:left="2213" w:hanging="2213"/>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2933" w:hanging="2933"/>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3653" w:hanging="3653"/>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4373" w:hanging="4373"/>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5093" w:hanging="5093"/>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5813" w:hanging="5813"/>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6533" w:hanging="6533"/>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7253" w:hanging="7253"/>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10" w15:restartNumberingAfterBreak="0">
    <w:nsid w:val="4ADD3BE2"/>
    <w:multiLevelType w:val="multilevel"/>
    <w:tmpl w:val="E82C65F0"/>
    <w:lvl w:ilvl="0">
      <w:start w:val="1"/>
      <w:numFmt w:val="upperRoman"/>
      <w:lvlText w:val="%1."/>
      <w:lvlJc w:val="left"/>
      <w:pPr>
        <w:ind w:left="1287" w:hanging="72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11" w15:restartNumberingAfterBreak="0">
    <w:nsid w:val="4B3F61E1"/>
    <w:multiLevelType w:val="hybridMultilevel"/>
    <w:tmpl w:val="6632FC16"/>
    <w:lvl w:ilvl="0" w:tplc="04020007">
      <w:start w:val="1"/>
      <w:numFmt w:val="bullet"/>
      <w:lvlText w:val=""/>
      <w:lvlPicBulletId w:val="0"/>
      <w:lvlJc w:val="left"/>
      <w:pPr>
        <w:ind w:left="1003" w:hanging="360"/>
      </w:pPr>
      <w:rPr>
        <w:rFonts w:ascii="Symbol" w:hAnsi="Symbol" w:hint="default"/>
      </w:rPr>
    </w:lvl>
    <w:lvl w:ilvl="1" w:tplc="04020003" w:tentative="1">
      <w:start w:val="1"/>
      <w:numFmt w:val="bullet"/>
      <w:lvlText w:val="o"/>
      <w:lvlJc w:val="left"/>
      <w:pPr>
        <w:ind w:left="1723" w:hanging="360"/>
      </w:pPr>
      <w:rPr>
        <w:rFonts w:ascii="Courier New" w:hAnsi="Courier New" w:cs="Courier New" w:hint="default"/>
      </w:rPr>
    </w:lvl>
    <w:lvl w:ilvl="2" w:tplc="04020005" w:tentative="1">
      <w:start w:val="1"/>
      <w:numFmt w:val="bullet"/>
      <w:lvlText w:val=""/>
      <w:lvlJc w:val="left"/>
      <w:pPr>
        <w:ind w:left="2443" w:hanging="360"/>
      </w:pPr>
      <w:rPr>
        <w:rFonts w:ascii="Wingdings" w:hAnsi="Wingdings" w:hint="default"/>
      </w:rPr>
    </w:lvl>
    <w:lvl w:ilvl="3" w:tplc="04020001" w:tentative="1">
      <w:start w:val="1"/>
      <w:numFmt w:val="bullet"/>
      <w:lvlText w:val=""/>
      <w:lvlJc w:val="left"/>
      <w:pPr>
        <w:ind w:left="3163" w:hanging="360"/>
      </w:pPr>
      <w:rPr>
        <w:rFonts w:ascii="Symbol" w:hAnsi="Symbol" w:hint="default"/>
      </w:rPr>
    </w:lvl>
    <w:lvl w:ilvl="4" w:tplc="04020003" w:tentative="1">
      <w:start w:val="1"/>
      <w:numFmt w:val="bullet"/>
      <w:lvlText w:val="o"/>
      <w:lvlJc w:val="left"/>
      <w:pPr>
        <w:ind w:left="3883" w:hanging="360"/>
      </w:pPr>
      <w:rPr>
        <w:rFonts w:ascii="Courier New" w:hAnsi="Courier New" w:cs="Courier New" w:hint="default"/>
      </w:rPr>
    </w:lvl>
    <w:lvl w:ilvl="5" w:tplc="04020005" w:tentative="1">
      <w:start w:val="1"/>
      <w:numFmt w:val="bullet"/>
      <w:lvlText w:val=""/>
      <w:lvlJc w:val="left"/>
      <w:pPr>
        <w:ind w:left="4603" w:hanging="360"/>
      </w:pPr>
      <w:rPr>
        <w:rFonts w:ascii="Wingdings" w:hAnsi="Wingdings" w:hint="default"/>
      </w:rPr>
    </w:lvl>
    <w:lvl w:ilvl="6" w:tplc="04020001" w:tentative="1">
      <w:start w:val="1"/>
      <w:numFmt w:val="bullet"/>
      <w:lvlText w:val=""/>
      <w:lvlJc w:val="left"/>
      <w:pPr>
        <w:ind w:left="5323" w:hanging="360"/>
      </w:pPr>
      <w:rPr>
        <w:rFonts w:ascii="Symbol" w:hAnsi="Symbol" w:hint="default"/>
      </w:rPr>
    </w:lvl>
    <w:lvl w:ilvl="7" w:tplc="04020003" w:tentative="1">
      <w:start w:val="1"/>
      <w:numFmt w:val="bullet"/>
      <w:lvlText w:val="o"/>
      <w:lvlJc w:val="left"/>
      <w:pPr>
        <w:ind w:left="6043" w:hanging="360"/>
      </w:pPr>
      <w:rPr>
        <w:rFonts w:ascii="Courier New" w:hAnsi="Courier New" w:cs="Courier New" w:hint="default"/>
      </w:rPr>
    </w:lvl>
    <w:lvl w:ilvl="8" w:tplc="04020005" w:tentative="1">
      <w:start w:val="1"/>
      <w:numFmt w:val="bullet"/>
      <w:lvlText w:val=""/>
      <w:lvlJc w:val="left"/>
      <w:pPr>
        <w:ind w:left="6763" w:hanging="360"/>
      </w:pPr>
      <w:rPr>
        <w:rFonts w:ascii="Wingdings" w:hAnsi="Wingdings" w:hint="default"/>
      </w:rPr>
    </w:lvl>
  </w:abstractNum>
  <w:abstractNum w:abstractNumId="12" w15:restartNumberingAfterBreak="0">
    <w:nsid w:val="50C140EC"/>
    <w:multiLevelType w:val="hybridMultilevel"/>
    <w:tmpl w:val="734475FC"/>
    <w:lvl w:ilvl="0" w:tplc="B98A6886">
      <w:start w:val="1"/>
      <w:numFmt w:val="decimal"/>
      <w:lvlText w:val="%1."/>
      <w:lvlJc w:val="left"/>
      <w:pPr>
        <w:ind w:left="1776" w:hanging="360"/>
      </w:pPr>
      <w:rPr>
        <w:rFonts w:hint="default"/>
      </w:rPr>
    </w:lvl>
    <w:lvl w:ilvl="1" w:tplc="04020019" w:tentative="1">
      <w:start w:val="1"/>
      <w:numFmt w:val="lowerLetter"/>
      <w:lvlText w:val="%2."/>
      <w:lvlJc w:val="left"/>
      <w:pPr>
        <w:ind w:left="2496" w:hanging="360"/>
      </w:pPr>
    </w:lvl>
    <w:lvl w:ilvl="2" w:tplc="0402001B" w:tentative="1">
      <w:start w:val="1"/>
      <w:numFmt w:val="lowerRoman"/>
      <w:lvlText w:val="%3."/>
      <w:lvlJc w:val="right"/>
      <w:pPr>
        <w:ind w:left="3216" w:hanging="180"/>
      </w:pPr>
    </w:lvl>
    <w:lvl w:ilvl="3" w:tplc="0402000F" w:tentative="1">
      <w:start w:val="1"/>
      <w:numFmt w:val="decimal"/>
      <w:lvlText w:val="%4."/>
      <w:lvlJc w:val="left"/>
      <w:pPr>
        <w:ind w:left="3936" w:hanging="360"/>
      </w:pPr>
    </w:lvl>
    <w:lvl w:ilvl="4" w:tplc="04020019" w:tentative="1">
      <w:start w:val="1"/>
      <w:numFmt w:val="lowerLetter"/>
      <w:lvlText w:val="%5."/>
      <w:lvlJc w:val="left"/>
      <w:pPr>
        <w:ind w:left="4656" w:hanging="360"/>
      </w:pPr>
    </w:lvl>
    <w:lvl w:ilvl="5" w:tplc="0402001B" w:tentative="1">
      <w:start w:val="1"/>
      <w:numFmt w:val="lowerRoman"/>
      <w:lvlText w:val="%6."/>
      <w:lvlJc w:val="right"/>
      <w:pPr>
        <w:ind w:left="5376" w:hanging="180"/>
      </w:pPr>
    </w:lvl>
    <w:lvl w:ilvl="6" w:tplc="0402000F" w:tentative="1">
      <w:start w:val="1"/>
      <w:numFmt w:val="decimal"/>
      <w:lvlText w:val="%7."/>
      <w:lvlJc w:val="left"/>
      <w:pPr>
        <w:ind w:left="6096" w:hanging="360"/>
      </w:pPr>
    </w:lvl>
    <w:lvl w:ilvl="7" w:tplc="04020019" w:tentative="1">
      <w:start w:val="1"/>
      <w:numFmt w:val="lowerLetter"/>
      <w:lvlText w:val="%8."/>
      <w:lvlJc w:val="left"/>
      <w:pPr>
        <w:ind w:left="6816" w:hanging="360"/>
      </w:pPr>
    </w:lvl>
    <w:lvl w:ilvl="8" w:tplc="0402001B" w:tentative="1">
      <w:start w:val="1"/>
      <w:numFmt w:val="lowerRoman"/>
      <w:lvlText w:val="%9."/>
      <w:lvlJc w:val="right"/>
      <w:pPr>
        <w:ind w:left="7536" w:hanging="180"/>
      </w:pPr>
    </w:lvl>
  </w:abstractNum>
  <w:abstractNum w:abstractNumId="13" w15:restartNumberingAfterBreak="0">
    <w:nsid w:val="6948473B"/>
    <w:multiLevelType w:val="multilevel"/>
    <w:tmpl w:val="CD4A13A2"/>
    <w:lvl w:ilvl="0">
      <w:start w:val="1"/>
      <w:numFmt w:val="decimal"/>
      <w:lvlText w:val="%1."/>
      <w:lvlJc w:val="left"/>
      <w:pPr>
        <w:ind w:left="1844" w:hanging="1844"/>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lowerLetter"/>
      <w:lvlText w:val="%2"/>
      <w:lvlJc w:val="left"/>
      <w:pPr>
        <w:ind w:left="2213" w:hanging="2213"/>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2933" w:hanging="2933"/>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3653" w:hanging="3653"/>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4373" w:hanging="4373"/>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5093" w:hanging="5093"/>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5813" w:hanging="5813"/>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6533" w:hanging="6533"/>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7253" w:hanging="7253"/>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14" w15:restartNumberingAfterBreak="0">
    <w:nsid w:val="6E701406"/>
    <w:multiLevelType w:val="hybridMultilevel"/>
    <w:tmpl w:val="6F16F818"/>
    <w:lvl w:ilvl="0" w:tplc="04020007">
      <w:start w:val="1"/>
      <w:numFmt w:val="bullet"/>
      <w:lvlText w:val=""/>
      <w:lvlPicBulletId w:val="0"/>
      <w:lvlJc w:val="left"/>
      <w:pPr>
        <w:ind w:left="1549" w:hanging="360"/>
      </w:pPr>
      <w:rPr>
        <w:rFonts w:ascii="Symbol" w:hAnsi="Symbol" w:hint="default"/>
      </w:rPr>
    </w:lvl>
    <w:lvl w:ilvl="1" w:tplc="04020003" w:tentative="1">
      <w:start w:val="1"/>
      <w:numFmt w:val="bullet"/>
      <w:lvlText w:val="o"/>
      <w:lvlJc w:val="left"/>
      <w:pPr>
        <w:ind w:left="2269" w:hanging="360"/>
      </w:pPr>
      <w:rPr>
        <w:rFonts w:ascii="Courier New" w:hAnsi="Courier New" w:cs="Courier New" w:hint="default"/>
      </w:rPr>
    </w:lvl>
    <w:lvl w:ilvl="2" w:tplc="04020005" w:tentative="1">
      <w:start w:val="1"/>
      <w:numFmt w:val="bullet"/>
      <w:lvlText w:val=""/>
      <w:lvlJc w:val="left"/>
      <w:pPr>
        <w:ind w:left="2989" w:hanging="360"/>
      </w:pPr>
      <w:rPr>
        <w:rFonts w:ascii="Wingdings" w:hAnsi="Wingdings" w:hint="default"/>
      </w:rPr>
    </w:lvl>
    <w:lvl w:ilvl="3" w:tplc="04020001" w:tentative="1">
      <w:start w:val="1"/>
      <w:numFmt w:val="bullet"/>
      <w:lvlText w:val=""/>
      <w:lvlJc w:val="left"/>
      <w:pPr>
        <w:ind w:left="3709" w:hanging="360"/>
      </w:pPr>
      <w:rPr>
        <w:rFonts w:ascii="Symbol" w:hAnsi="Symbol" w:hint="default"/>
      </w:rPr>
    </w:lvl>
    <w:lvl w:ilvl="4" w:tplc="04020003" w:tentative="1">
      <w:start w:val="1"/>
      <w:numFmt w:val="bullet"/>
      <w:lvlText w:val="o"/>
      <w:lvlJc w:val="left"/>
      <w:pPr>
        <w:ind w:left="4429" w:hanging="360"/>
      </w:pPr>
      <w:rPr>
        <w:rFonts w:ascii="Courier New" w:hAnsi="Courier New" w:cs="Courier New" w:hint="default"/>
      </w:rPr>
    </w:lvl>
    <w:lvl w:ilvl="5" w:tplc="04020005" w:tentative="1">
      <w:start w:val="1"/>
      <w:numFmt w:val="bullet"/>
      <w:lvlText w:val=""/>
      <w:lvlJc w:val="left"/>
      <w:pPr>
        <w:ind w:left="5149" w:hanging="360"/>
      </w:pPr>
      <w:rPr>
        <w:rFonts w:ascii="Wingdings" w:hAnsi="Wingdings" w:hint="default"/>
      </w:rPr>
    </w:lvl>
    <w:lvl w:ilvl="6" w:tplc="04020001" w:tentative="1">
      <w:start w:val="1"/>
      <w:numFmt w:val="bullet"/>
      <w:lvlText w:val=""/>
      <w:lvlJc w:val="left"/>
      <w:pPr>
        <w:ind w:left="5869" w:hanging="360"/>
      </w:pPr>
      <w:rPr>
        <w:rFonts w:ascii="Symbol" w:hAnsi="Symbol" w:hint="default"/>
      </w:rPr>
    </w:lvl>
    <w:lvl w:ilvl="7" w:tplc="04020003" w:tentative="1">
      <w:start w:val="1"/>
      <w:numFmt w:val="bullet"/>
      <w:lvlText w:val="o"/>
      <w:lvlJc w:val="left"/>
      <w:pPr>
        <w:ind w:left="6589" w:hanging="360"/>
      </w:pPr>
      <w:rPr>
        <w:rFonts w:ascii="Courier New" w:hAnsi="Courier New" w:cs="Courier New" w:hint="default"/>
      </w:rPr>
    </w:lvl>
    <w:lvl w:ilvl="8" w:tplc="04020005" w:tentative="1">
      <w:start w:val="1"/>
      <w:numFmt w:val="bullet"/>
      <w:lvlText w:val=""/>
      <w:lvlJc w:val="left"/>
      <w:pPr>
        <w:ind w:left="7309" w:hanging="360"/>
      </w:pPr>
      <w:rPr>
        <w:rFonts w:ascii="Wingdings" w:hAnsi="Wingdings" w:hint="default"/>
      </w:rPr>
    </w:lvl>
  </w:abstractNum>
  <w:abstractNum w:abstractNumId="15" w15:restartNumberingAfterBreak="0">
    <w:nsid w:val="7D6A15BC"/>
    <w:multiLevelType w:val="multilevel"/>
    <w:tmpl w:val="E9B66A7A"/>
    <w:lvl w:ilvl="0">
      <w:start w:val="1"/>
      <w:numFmt w:val="upperRoman"/>
      <w:lvlText w:val="%1."/>
      <w:lvlJc w:val="left"/>
      <w:pPr>
        <w:ind w:left="1287" w:hanging="72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16" w15:restartNumberingAfterBreak="0">
    <w:nsid w:val="7E597A35"/>
    <w:multiLevelType w:val="multilevel"/>
    <w:tmpl w:val="200E2A94"/>
    <w:lvl w:ilvl="0">
      <w:start w:val="1"/>
      <w:numFmt w:val="decimal"/>
      <w:lvlText w:val="%1."/>
      <w:lvlJc w:val="left"/>
      <w:pPr>
        <w:ind w:left="1633" w:hanging="1633"/>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lowerLetter"/>
      <w:lvlText w:val="%2"/>
      <w:lvlJc w:val="left"/>
      <w:pPr>
        <w:ind w:left="2213" w:hanging="2213"/>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2933" w:hanging="2933"/>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3653" w:hanging="3653"/>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4373" w:hanging="4373"/>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5093" w:hanging="5093"/>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5813" w:hanging="5813"/>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6533" w:hanging="6533"/>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7253" w:hanging="7253"/>
      </w:pPr>
      <w:rPr>
        <w:rFonts w:ascii="Times New Roman" w:eastAsia="Times New Roman" w:hAnsi="Times New Roman" w:cs="Times New Roman"/>
        <w:b w:val="0"/>
        <w:i w:val="0"/>
        <w:strike w:val="0"/>
        <w:color w:val="000000"/>
        <w:sz w:val="24"/>
        <w:szCs w:val="24"/>
        <w:u w:val="none"/>
        <w:shd w:val="clear" w:color="auto" w:fill="auto"/>
        <w:vertAlign w:val="baseline"/>
      </w:rPr>
    </w:lvl>
  </w:abstractNum>
  <w:num w:numId="1">
    <w:abstractNumId w:val="5"/>
  </w:num>
  <w:num w:numId="2">
    <w:abstractNumId w:val="2"/>
  </w:num>
  <w:num w:numId="3">
    <w:abstractNumId w:val="1"/>
  </w:num>
  <w:num w:numId="4">
    <w:abstractNumId w:val="7"/>
  </w:num>
  <w:num w:numId="5">
    <w:abstractNumId w:val="8"/>
  </w:num>
  <w:num w:numId="6">
    <w:abstractNumId w:val="16"/>
  </w:num>
  <w:num w:numId="7">
    <w:abstractNumId w:val="13"/>
  </w:num>
  <w:num w:numId="8">
    <w:abstractNumId w:val="9"/>
  </w:num>
  <w:num w:numId="9">
    <w:abstractNumId w:val="12"/>
  </w:num>
  <w:num w:numId="10">
    <w:abstractNumId w:val="11"/>
  </w:num>
  <w:num w:numId="11">
    <w:abstractNumId w:val="10"/>
  </w:num>
  <w:num w:numId="12">
    <w:abstractNumId w:val="4"/>
  </w:num>
  <w:num w:numId="13">
    <w:abstractNumId w:val="3"/>
  </w:num>
  <w:num w:numId="14">
    <w:abstractNumId w:val="14"/>
  </w:num>
  <w:num w:numId="15">
    <w:abstractNumId w:val="0"/>
  </w:num>
  <w:num w:numId="16">
    <w:abstractNumId w:val="15"/>
  </w:num>
  <w:num w:numId="17">
    <w:abstractNumId w:val="6"/>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TUDENTS-1409-8">
    <w15:presenceInfo w15:providerId="None" w15:userId="STUDENTS-1409-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activeWritingStyle w:appName="MSWord" w:lang="en-US" w:vendorID="64" w:dllVersion="131078" w:nlCheck="1" w:checkStyle="0"/>
  <w:revisionView w:markup="0"/>
  <w:trackRevision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7230"/>
    <w:rsid w:val="00055F17"/>
    <w:rsid w:val="00067BB5"/>
    <w:rsid w:val="00084D3F"/>
    <w:rsid w:val="000A08A9"/>
    <w:rsid w:val="000A09DF"/>
    <w:rsid w:val="00115685"/>
    <w:rsid w:val="001164F0"/>
    <w:rsid w:val="00174177"/>
    <w:rsid w:val="001B03BF"/>
    <w:rsid w:val="001B3131"/>
    <w:rsid w:val="00211601"/>
    <w:rsid w:val="002418EF"/>
    <w:rsid w:val="00256F05"/>
    <w:rsid w:val="002E30E9"/>
    <w:rsid w:val="00301F60"/>
    <w:rsid w:val="00301F93"/>
    <w:rsid w:val="00321DCC"/>
    <w:rsid w:val="00350128"/>
    <w:rsid w:val="003531FA"/>
    <w:rsid w:val="003609C7"/>
    <w:rsid w:val="00373420"/>
    <w:rsid w:val="003A3B30"/>
    <w:rsid w:val="003E2EFE"/>
    <w:rsid w:val="00475F9A"/>
    <w:rsid w:val="00583042"/>
    <w:rsid w:val="005A13C5"/>
    <w:rsid w:val="005B6C2A"/>
    <w:rsid w:val="005D7C20"/>
    <w:rsid w:val="005E2D0C"/>
    <w:rsid w:val="00602484"/>
    <w:rsid w:val="00666C54"/>
    <w:rsid w:val="006801C2"/>
    <w:rsid w:val="00685955"/>
    <w:rsid w:val="006D1877"/>
    <w:rsid w:val="00715360"/>
    <w:rsid w:val="00716BCC"/>
    <w:rsid w:val="00747AF1"/>
    <w:rsid w:val="0075740A"/>
    <w:rsid w:val="00787DA0"/>
    <w:rsid w:val="007A0524"/>
    <w:rsid w:val="007B3B42"/>
    <w:rsid w:val="007B6163"/>
    <w:rsid w:val="008355ED"/>
    <w:rsid w:val="00840ACA"/>
    <w:rsid w:val="00882D33"/>
    <w:rsid w:val="00894FED"/>
    <w:rsid w:val="008C4F0E"/>
    <w:rsid w:val="008D4137"/>
    <w:rsid w:val="008E652E"/>
    <w:rsid w:val="009061C3"/>
    <w:rsid w:val="00914933"/>
    <w:rsid w:val="00962CC9"/>
    <w:rsid w:val="009C3286"/>
    <w:rsid w:val="009C36AD"/>
    <w:rsid w:val="009D33F1"/>
    <w:rsid w:val="009E5DDA"/>
    <w:rsid w:val="00A26887"/>
    <w:rsid w:val="00A27369"/>
    <w:rsid w:val="00A30404"/>
    <w:rsid w:val="00A44C97"/>
    <w:rsid w:val="00AA7F96"/>
    <w:rsid w:val="00AD7564"/>
    <w:rsid w:val="00AE35D9"/>
    <w:rsid w:val="00AE424D"/>
    <w:rsid w:val="00AE4D41"/>
    <w:rsid w:val="00AF7445"/>
    <w:rsid w:val="00B81A17"/>
    <w:rsid w:val="00B82899"/>
    <w:rsid w:val="00B9699B"/>
    <w:rsid w:val="00BA424C"/>
    <w:rsid w:val="00BA5C9D"/>
    <w:rsid w:val="00BE600C"/>
    <w:rsid w:val="00C63E3C"/>
    <w:rsid w:val="00C74AC3"/>
    <w:rsid w:val="00C94C1A"/>
    <w:rsid w:val="00CA4D46"/>
    <w:rsid w:val="00CA6D0F"/>
    <w:rsid w:val="00CC738E"/>
    <w:rsid w:val="00CD18D8"/>
    <w:rsid w:val="00CE7F25"/>
    <w:rsid w:val="00CF3070"/>
    <w:rsid w:val="00D001A9"/>
    <w:rsid w:val="00D822FE"/>
    <w:rsid w:val="00D929AD"/>
    <w:rsid w:val="00DD45C8"/>
    <w:rsid w:val="00E0789E"/>
    <w:rsid w:val="00E506D8"/>
    <w:rsid w:val="00E84311"/>
    <w:rsid w:val="00ED367E"/>
    <w:rsid w:val="00EF2283"/>
    <w:rsid w:val="00F4471E"/>
    <w:rsid w:val="00F57230"/>
    <w:rsid w:val="00FB33F5"/>
    <w:rsid w:val="00FD7D6F"/>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30D49D"/>
  <w15:docId w15:val="{3AFF9BFA-1D55-444D-8D1B-547896CBA6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bg-BG" w:eastAsia="bg-BG" w:bidi="ar-SA"/>
      </w:rPr>
    </w:rPrDefault>
    <w:pPrDefault>
      <w:pPr>
        <w:spacing w:after="5" w:line="305" w:lineRule="auto"/>
        <w:ind w:left="283" w:hanging="279"/>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ind w:firstLine="4"/>
    </w:pPr>
    <w:rPr>
      <w:color w:val="000000"/>
    </w:rPr>
  </w:style>
  <w:style w:type="paragraph" w:styleId="Heading1">
    <w:name w:val="heading 1"/>
    <w:next w:val="Normal"/>
    <w:link w:val="Heading1Char"/>
    <w:uiPriority w:val="9"/>
    <w:unhideWhenUsed/>
    <w:qFormat/>
    <w:pPr>
      <w:keepNext/>
      <w:keepLines/>
      <w:spacing w:after="0" w:line="265" w:lineRule="auto"/>
      <w:ind w:left="10" w:right="424" w:hanging="10"/>
      <w:outlineLvl w:val="0"/>
    </w:pPr>
    <w:rPr>
      <w:b/>
      <w:color w:val="000000"/>
      <w:sz w:val="32"/>
    </w:rPr>
  </w:style>
  <w:style w:type="paragraph" w:styleId="Heading2">
    <w:name w:val="heading 2"/>
    <w:next w:val="Normal"/>
    <w:link w:val="Heading2Char"/>
    <w:uiPriority w:val="9"/>
    <w:unhideWhenUsed/>
    <w:qFormat/>
    <w:pPr>
      <w:keepNext/>
      <w:keepLines/>
      <w:spacing w:after="12" w:line="249" w:lineRule="auto"/>
      <w:ind w:left="293" w:hanging="10"/>
      <w:outlineLvl w:val="1"/>
    </w:pPr>
    <w:rPr>
      <w:b/>
      <w:color w:val="000000"/>
      <w:sz w:val="28"/>
    </w:rPr>
  </w:style>
  <w:style w:type="paragraph" w:styleId="Heading3">
    <w:name w:val="heading 3"/>
    <w:next w:val="Normal"/>
    <w:link w:val="Heading3Char"/>
    <w:uiPriority w:val="9"/>
    <w:unhideWhenUsed/>
    <w:qFormat/>
    <w:pPr>
      <w:keepNext/>
      <w:keepLines/>
      <w:spacing w:after="21" w:line="250" w:lineRule="auto"/>
      <w:ind w:left="10" w:right="433" w:hanging="10"/>
      <w:jc w:val="center"/>
      <w:outlineLvl w:val="2"/>
    </w:pPr>
    <w:rPr>
      <w:i/>
      <w:color w:val="000000"/>
    </w:rPr>
  </w:style>
  <w:style w:type="paragraph" w:styleId="Heading4">
    <w:name w:val="heading 4"/>
    <w:next w:val="Normal"/>
    <w:link w:val="Heading4Char"/>
    <w:uiPriority w:val="9"/>
    <w:unhideWhenUsed/>
    <w:qFormat/>
    <w:pPr>
      <w:keepNext/>
      <w:keepLines/>
      <w:spacing w:after="17"/>
      <w:ind w:left="293" w:hanging="10"/>
      <w:outlineLvl w:val="3"/>
    </w:pPr>
    <w:rPr>
      <w:b/>
      <w:color w:val="000000"/>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table" w:customStyle="1" w:styleId="TableNormal1">
    <w:name w:val="Table Normal1"/>
    <w:tblPr>
      <w:tblCellMar>
        <w:top w:w="0" w:type="dxa"/>
        <w:left w:w="0" w:type="dxa"/>
        <w:bottom w:w="0" w:type="dxa"/>
        <w:right w:w="0" w:type="dxa"/>
      </w:tblCellMar>
    </w:tblPr>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3Char">
    <w:name w:val="Heading 3 Char"/>
    <w:link w:val="Heading3"/>
    <w:uiPriority w:val="9"/>
    <w:rPr>
      <w:rFonts w:ascii="Times New Roman" w:eastAsia="Times New Roman" w:hAnsi="Times New Roman" w:cs="Times New Roman"/>
      <w:i/>
      <w:color w:val="000000"/>
      <w:sz w:val="24"/>
    </w:rPr>
  </w:style>
  <w:style w:type="character" w:customStyle="1" w:styleId="Heading4Char">
    <w:name w:val="Heading 4 Char"/>
    <w:link w:val="Heading4"/>
    <w:uiPriority w:val="9"/>
    <w:rPr>
      <w:rFonts w:ascii="Times New Roman" w:eastAsia="Times New Roman" w:hAnsi="Times New Roman" w:cs="Times New Roman"/>
      <w:b/>
      <w:color w:val="000000"/>
      <w:sz w:val="24"/>
    </w:rPr>
  </w:style>
  <w:style w:type="character" w:customStyle="1" w:styleId="Heading2Char">
    <w:name w:val="Heading 2 Char"/>
    <w:link w:val="Heading2"/>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1"/>
    <w:pPr>
      <w:spacing w:after="0" w:line="240" w:lineRule="auto"/>
    </w:pPr>
    <w:tblPr>
      <w:tblStyleRowBandSize w:val="1"/>
      <w:tblStyleColBandSize w:val="1"/>
      <w:tblCellMar>
        <w:right w:w="115" w:type="dxa"/>
      </w:tblCellMar>
    </w:tblPr>
  </w:style>
  <w:style w:type="table" w:customStyle="1" w:styleId="a0">
    <w:basedOn w:val="TableNormal1"/>
    <w:pPr>
      <w:spacing w:after="0" w:line="240" w:lineRule="auto"/>
    </w:pPr>
    <w:tblPr>
      <w:tblStyleRowBandSize w:val="1"/>
      <w:tblStyleColBandSize w:val="1"/>
      <w:tblCellMar>
        <w:left w:w="152" w:type="dxa"/>
        <w:right w:w="115" w:type="dxa"/>
      </w:tblCellMar>
    </w:tblPr>
  </w:style>
  <w:style w:type="table" w:customStyle="1" w:styleId="a1">
    <w:basedOn w:val="TableNormal1"/>
    <w:pPr>
      <w:spacing w:after="0" w:line="240" w:lineRule="auto"/>
    </w:pPr>
    <w:tblPr>
      <w:tblStyleRowBandSize w:val="1"/>
      <w:tblStyleColBandSize w:val="1"/>
      <w:tblCellMar>
        <w:left w:w="153" w:type="dxa"/>
        <w:right w:w="392" w:type="dxa"/>
      </w:tblCellMar>
    </w:tblPr>
  </w:style>
  <w:style w:type="table" w:customStyle="1" w:styleId="a2">
    <w:basedOn w:val="TableNormal1"/>
    <w:pPr>
      <w:spacing w:after="0" w:line="240" w:lineRule="auto"/>
    </w:pPr>
    <w:tblPr>
      <w:tblStyleRowBandSize w:val="1"/>
      <w:tblStyleColBandSize w:val="1"/>
      <w:tblCellMar>
        <w:left w:w="152" w:type="dxa"/>
        <w:right w:w="115" w:type="dxa"/>
      </w:tblCellMar>
    </w:tblPr>
  </w:style>
  <w:style w:type="paragraph" w:styleId="ListParagraph">
    <w:name w:val="List Paragraph"/>
    <w:basedOn w:val="Normal"/>
    <w:uiPriority w:val="34"/>
    <w:qFormat/>
    <w:rsid w:val="001C432D"/>
    <w:pPr>
      <w:spacing w:after="0" w:line="276" w:lineRule="auto"/>
      <w:ind w:left="720" w:firstLine="0"/>
      <w:contextualSpacing/>
      <w:jc w:val="left"/>
    </w:pPr>
    <w:rPr>
      <w:rFonts w:ascii="Arial" w:eastAsia="Arial" w:hAnsi="Arial" w:cs="Arial"/>
      <w:color w:val="auto"/>
      <w:sz w:val="22"/>
      <w:szCs w:val="22"/>
      <w:lang w:val="bg"/>
    </w:rPr>
  </w:style>
  <w:style w:type="table" w:customStyle="1" w:styleId="a3">
    <w:basedOn w:val="TableNormal1"/>
    <w:pPr>
      <w:spacing w:after="0" w:line="240" w:lineRule="auto"/>
    </w:pPr>
    <w:tblPr>
      <w:tblStyleRowBandSize w:val="1"/>
      <w:tblStyleColBandSize w:val="1"/>
      <w:tblCellMar>
        <w:left w:w="152" w:type="dxa"/>
        <w:right w:w="115" w:type="dxa"/>
      </w:tblCellMar>
    </w:tblPr>
  </w:style>
  <w:style w:type="table" w:customStyle="1" w:styleId="a4">
    <w:basedOn w:val="TableNormal1"/>
    <w:pPr>
      <w:spacing w:after="0" w:line="240" w:lineRule="auto"/>
    </w:pPr>
    <w:tblPr>
      <w:tblStyleRowBandSize w:val="1"/>
      <w:tblStyleColBandSize w:val="1"/>
      <w:tblCellMar>
        <w:left w:w="152" w:type="dxa"/>
        <w:right w:w="115" w:type="dxa"/>
      </w:tblCellMar>
    </w:tblPr>
  </w:style>
  <w:style w:type="table" w:customStyle="1" w:styleId="a5">
    <w:basedOn w:val="TableNormal1"/>
    <w:pPr>
      <w:spacing w:after="0" w:line="240" w:lineRule="auto"/>
    </w:pPr>
    <w:tblPr>
      <w:tblStyleRowBandSize w:val="1"/>
      <w:tblStyleColBandSize w:val="1"/>
      <w:tblCellMar>
        <w:left w:w="152" w:type="dxa"/>
        <w:right w:w="115" w:type="dxa"/>
      </w:tblCellMar>
    </w:tblPr>
  </w:style>
  <w:style w:type="table" w:customStyle="1" w:styleId="a6">
    <w:basedOn w:val="TableNormal1"/>
    <w:pPr>
      <w:spacing w:after="0" w:line="240" w:lineRule="auto"/>
    </w:pPr>
    <w:tblPr>
      <w:tblStyleRowBandSize w:val="1"/>
      <w:tblStyleColBandSize w:val="1"/>
      <w:tblCellMar>
        <w:left w:w="152" w:type="dxa"/>
        <w:right w:w="115" w:type="dxa"/>
      </w:tblCellMar>
    </w:tblPr>
  </w:style>
  <w:style w:type="paragraph" w:styleId="BalloonText">
    <w:name w:val="Balloon Text"/>
    <w:basedOn w:val="Normal"/>
    <w:link w:val="BalloonTextChar"/>
    <w:uiPriority w:val="99"/>
    <w:semiHidden/>
    <w:unhideWhenUsed/>
    <w:rsid w:val="00AD756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D7564"/>
    <w:rPr>
      <w:rFonts w:ascii="Tahoma" w:hAnsi="Tahoma" w:cs="Tahoma"/>
      <w:color w:val="000000"/>
      <w:sz w:val="16"/>
      <w:szCs w:val="16"/>
    </w:rPr>
  </w:style>
  <w:style w:type="paragraph" w:styleId="Header">
    <w:name w:val="header"/>
    <w:basedOn w:val="Normal"/>
    <w:link w:val="HeaderChar"/>
    <w:uiPriority w:val="99"/>
    <w:unhideWhenUsed/>
    <w:rsid w:val="00BE600C"/>
    <w:pPr>
      <w:tabs>
        <w:tab w:val="center" w:pos="4536"/>
        <w:tab w:val="right" w:pos="9072"/>
      </w:tabs>
      <w:spacing w:after="0" w:line="240" w:lineRule="auto"/>
    </w:pPr>
  </w:style>
  <w:style w:type="character" w:customStyle="1" w:styleId="HeaderChar">
    <w:name w:val="Header Char"/>
    <w:basedOn w:val="DefaultParagraphFont"/>
    <w:link w:val="Header"/>
    <w:uiPriority w:val="99"/>
    <w:rsid w:val="00BE600C"/>
    <w:rPr>
      <w:color w:val="000000"/>
    </w:rPr>
  </w:style>
  <w:style w:type="paragraph" w:styleId="Footer">
    <w:name w:val="footer"/>
    <w:basedOn w:val="Normal"/>
    <w:link w:val="FooterChar"/>
    <w:uiPriority w:val="99"/>
    <w:unhideWhenUsed/>
    <w:rsid w:val="00BE600C"/>
    <w:pPr>
      <w:tabs>
        <w:tab w:val="center" w:pos="4680"/>
        <w:tab w:val="right" w:pos="9360"/>
      </w:tabs>
      <w:spacing w:after="0" w:line="240" w:lineRule="auto"/>
      <w:ind w:left="0" w:firstLine="0"/>
      <w:jc w:val="left"/>
    </w:pPr>
    <w:rPr>
      <w:rFonts w:asciiTheme="minorHAnsi" w:eastAsiaTheme="minorEastAsia" w:hAnsiTheme="minorHAnsi"/>
      <w:color w:val="auto"/>
      <w:sz w:val="22"/>
      <w:szCs w:val="22"/>
      <w:lang w:val="en-US" w:eastAsia="en-US"/>
    </w:rPr>
  </w:style>
  <w:style w:type="character" w:customStyle="1" w:styleId="FooterChar">
    <w:name w:val="Footer Char"/>
    <w:basedOn w:val="DefaultParagraphFont"/>
    <w:link w:val="Footer"/>
    <w:uiPriority w:val="99"/>
    <w:rsid w:val="00BE600C"/>
    <w:rPr>
      <w:rFonts w:asciiTheme="minorHAnsi" w:eastAsiaTheme="minorEastAsia" w:hAnsiTheme="minorHAnsi"/>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99161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footer" Target="footer2.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Тема на Office">
  <a:themeElements>
    <a:clrScheme name="О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О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О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godOp3LGeaRlJ6C2nWU3++UvMjg==">AMUW2mUx/qFDYWjR+wwwhPHgsv0Hz3cmlncmxBQsDI0BvMJU9PhxfUP6nYdI0owFlKCHeOFdueZcMJi4nZA4R5SeEI0c/93BTM0BSo/Ldr4XcVeLDyotmWnPxmPa27ATWF4y+hKmvSSVJTPJR4To096CbH/tm1z8K52CvOvfEISpTU91FA4Jd7A=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640CC9A-B6F2-4692-8AC9-3E952B0ECA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33</Pages>
  <Words>5113</Words>
  <Characters>29150</Characters>
  <Application>Microsoft Office Word</Application>
  <DocSecurity>0</DocSecurity>
  <Lines>242</Lines>
  <Paragraphs>68</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34195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Lubo</dc:creator>
  <cp:lastModifiedBy>STUDENTS-1409-8</cp:lastModifiedBy>
  <cp:revision>2</cp:revision>
  <cp:lastPrinted>2024-04-09T09:25:00Z</cp:lastPrinted>
  <dcterms:created xsi:type="dcterms:W3CDTF">2024-04-09T09:27:00Z</dcterms:created>
  <dcterms:modified xsi:type="dcterms:W3CDTF">2024-04-09T09:27:00Z</dcterms:modified>
</cp:coreProperties>
</file>